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19C3A" w14:textId="77777777" w:rsidR="006046EB" w:rsidRDefault="00ED328C" w:rsidP="000B0E1B">
      <w:r>
        <w:t>Test Scope</w:t>
      </w:r>
    </w:p>
    <w:p w14:paraId="18E92861" w14:textId="2FB912E9" w:rsidR="000B0E1B" w:rsidRDefault="00ED328C" w:rsidP="000B0E1B">
      <w:r>
        <w:t>Functional Testing was carried out for the following modules:</w:t>
      </w:r>
    </w:p>
    <w:p w14:paraId="731817E0" w14:textId="77777777" w:rsidR="000B0E1B" w:rsidRDefault="000B0E1B" w:rsidP="000B0E1B">
      <w:pPr>
        <w:pStyle w:val="ListParagraph"/>
        <w:numPr>
          <w:ilvl w:val="0"/>
          <w:numId w:val="10"/>
        </w:numPr>
      </w:pPr>
      <w:r>
        <w:t xml:space="preserve">Home Page </w:t>
      </w:r>
    </w:p>
    <w:p w14:paraId="12D66305" w14:textId="77777777" w:rsidR="000B0E1B" w:rsidRDefault="000B0E1B" w:rsidP="000B0E1B">
      <w:pPr>
        <w:pStyle w:val="ListParagraph"/>
        <w:numPr>
          <w:ilvl w:val="0"/>
          <w:numId w:val="10"/>
        </w:numPr>
      </w:pPr>
      <w:r>
        <w:t xml:space="preserve">Weekly classes view </w:t>
      </w:r>
    </w:p>
    <w:p w14:paraId="6B31B878" w14:textId="1A49DFED" w:rsidR="00E86C82" w:rsidRDefault="00E86C82" w:rsidP="00E86C82">
      <w:pPr>
        <w:pStyle w:val="ListParagraph"/>
        <w:numPr>
          <w:ilvl w:val="0"/>
          <w:numId w:val="10"/>
        </w:numPr>
      </w:pPr>
      <w:r>
        <w:t>Booking form for classes</w:t>
      </w:r>
      <w:r w:rsidR="00091DED">
        <w:t xml:space="preserve"> </w:t>
      </w:r>
      <w:r w:rsidR="00122C9A">
        <w:t>+ confirmation messages</w:t>
      </w:r>
    </w:p>
    <w:p w14:paraId="114BFE0A" w14:textId="686AFB25" w:rsidR="000B0E1B" w:rsidRDefault="000B0E1B" w:rsidP="000B0E1B">
      <w:pPr>
        <w:pStyle w:val="ListParagraph"/>
        <w:numPr>
          <w:ilvl w:val="0"/>
          <w:numId w:val="10"/>
        </w:numPr>
      </w:pPr>
      <w:r>
        <w:t>Workshops view</w:t>
      </w:r>
    </w:p>
    <w:p w14:paraId="0EEB13EC" w14:textId="3BA9013B" w:rsidR="000B0E1B" w:rsidRDefault="000B0E1B" w:rsidP="000B0E1B">
      <w:pPr>
        <w:pStyle w:val="ListParagraph"/>
        <w:numPr>
          <w:ilvl w:val="0"/>
          <w:numId w:val="10"/>
        </w:numPr>
      </w:pPr>
      <w:r>
        <w:t>Booking form for workshops</w:t>
      </w:r>
      <w:r w:rsidR="00091DED">
        <w:t xml:space="preserve"> + conf</w:t>
      </w:r>
      <w:r w:rsidR="00122C9A">
        <w:t>irmation messages</w:t>
      </w:r>
    </w:p>
    <w:p w14:paraId="306A9D0F" w14:textId="7E8FA168" w:rsidR="000B0E1B" w:rsidRDefault="004018AB" w:rsidP="000B0E1B">
      <w:pPr>
        <w:pStyle w:val="ListParagraph"/>
        <w:numPr>
          <w:ilvl w:val="0"/>
          <w:numId w:val="10"/>
        </w:numPr>
      </w:pPr>
      <w:r>
        <w:t xml:space="preserve">Login Page </w:t>
      </w:r>
    </w:p>
    <w:p w14:paraId="1FE7B025" w14:textId="77777777" w:rsidR="000B0E1B" w:rsidRDefault="000B0E1B" w:rsidP="000B0E1B">
      <w:pPr>
        <w:pStyle w:val="ListParagraph"/>
        <w:numPr>
          <w:ilvl w:val="0"/>
          <w:numId w:val="10"/>
        </w:numPr>
      </w:pPr>
      <w:r>
        <w:t>Admin dashboard (managing users, classes, workshops, bookings)</w:t>
      </w:r>
    </w:p>
    <w:p w14:paraId="67A47549" w14:textId="2D816D5B" w:rsidR="000B0E1B" w:rsidRDefault="000B0E1B" w:rsidP="000B0E1B">
      <w:pPr>
        <w:pStyle w:val="ListParagraph"/>
        <w:numPr>
          <w:ilvl w:val="0"/>
          <w:numId w:val="10"/>
        </w:numPr>
      </w:pPr>
      <w:r>
        <w:t>Organiser dashboard (managing classes, workshops, bookings)</w:t>
      </w:r>
    </w:p>
    <w:p w14:paraId="6FACEE72" w14:textId="624C26C9" w:rsidR="000B0E1B" w:rsidRDefault="00D33E46" w:rsidP="000B0E1B">
      <w:pPr>
        <w:pStyle w:val="ListParagraph"/>
        <w:numPr>
          <w:ilvl w:val="0"/>
          <w:numId w:val="10"/>
        </w:numPr>
      </w:pPr>
      <w:r>
        <w:t>S</w:t>
      </w:r>
      <w:r w:rsidR="005C5E4C">
        <w:t>ession</w:t>
      </w:r>
    </w:p>
    <w:p w14:paraId="3B85D196" w14:textId="279E73B0" w:rsidR="004018AB" w:rsidRDefault="005C5E4C" w:rsidP="000B0E1B">
      <w:pPr>
        <w:pStyle w:val="ListParagraph"/>
        <w:numPr>
          <w:ilvl w:val="0"/>
          <w:numId w:val="10"/>
        </w:numPr>
      </w:pPr>
      <w:r>
        <w:t xml:space="preserve"> </w:t>
      </w:r>
      <w:r w:rsidR="00D33E46">
        <w:t>Navigation</w:t>
      </w:r>
    </w:p>
    <w:p w14:paraId="23A323CE" w14:textId="5640EE2C" w:rsidR="006046EB" w:rsidRDefault="004018AB" w:rsidP="000B0E1B">
      <w:pPr>
        <w:pStyle w:val="ListParagraph"/>
        <w:numPr>
          <w:ilvl w:val="0"/>
          <w:numId w:val="10"/>
        </w:numPr>
      </w:pPr>
      <w:r>
        <w:t xml:space="preserve">Validation </w:t>
      </w:r>
      <w:r w:rsidR="00ED328C">
        <w:br/>
      </w:r>
    </w:p>
    <w:p w14:paraId="44A15B4B" w14:textId="77777777" w:rsidR="006046EB" w:rsidRDefault="00ED328C" w:rsidP="000B0E1B">
      <w:r>
        <w:t>Test Cases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1843"/>
        <w:gridCol w:w="1758"/>
        <w:gridCol w:w="636"/>
        <w:gridCol w:w="3944"/>
      </w:tblGrid>
      <w:tr w:rsidR="000722BF" w14:paraId="16BDF018" w14:textId="77777777" w:rsidTr="00BD0D2A">
        <w:tc>
          <w:tcPr>
            <w:tcW w:w="675" w:type="dxa"/>
          </w:tcPr>
          <w:p w14:paraId="7D3834B1" w14:textId="77777777" w:rsidR="006046EB" w:rsidRDefault="00ED328C" w:rsidP="000B0E1B">
            <w:r>
              <w:t>Test ID</w:t>
            </w:r>
          </w:p>
        </w:tc>
        <w:tc>
          <w:tcPr>
            <w:tcW w:w="1843" w:type="dxa"/>
          </w:tcPr>
          <w:p w14:paraId="704A7271" w14:textId="77777777" w:rsidR="006046EB" w:rsidRDefault="00ED328C" w:rsidP="000B0E1B">
            <w:r>
              <w:t>Action</w:t>
            </w:r>
          </w:p>
        </w:tc>
        <w:tc>
          <w:tcPr>
            <w:tcW w:w="1758" w:type="dxa"/>
          </w:tcPr>
          <w:p w14:paraId="73155AE6" w14:textId="77777777" w:rsidR="006046EB" w:rsidRDefault="00ED328C" w:rsidP="000B0E1B">
            <w:r>
              <w:t>Expected Outcome</w:t>
            </w:r>
          </w:p>
        </w:tc>
        <w:tc>
          <w:tcPr>
            <w:tcW w:w="636" w:type="dxa"/>
          </w:tcPr>
          <w:p w14:paraId="154D2185" w14:textId="77777777" w:rsidR="006046EB" w:rsidRDefault="00ED328C" w:rsidP="000B0E1B">
            <w:r>
              <w:t>Status</w:t>
            </w:r>
          </w:p>
        </w:tc>
        <w:tc>
          <w:tcPr>
            <w:tcW w:w="3944" w:type="dxa"/>
          </w:tcPr>
          <w:p w14:paraId="4B0B9773" w14:textId="77777777" w:rsidR="006046EB" w:rsidRDefault="00ED328C" w:rsidP="000B0E1B">
            <w:r>
              <w:t>Evidence</w:t>
            </w:r>
          </w:p>
        </w:tc>
      </w:tr>
      <w:tr w:rsidR="00BD0D2A" w14:paraId="0CE6B497" w14:textId="77777777" w:rsidTr="00BD0D2A">
        <w:tc>
          <w:tcPr>
            <w:tcW w:w="675" w:type="dxa"/>
          </w:tcPr>
          <w:p w14:paraId="3E59D6E2" w14:textId="77777777" w:rsidR="00BD0D2A" w:rsidRDefault="00BD0D2A" w:rsidP="000B0E1B"/>
        </w:tc>
        <w:tc>
          <w:tcPr>
            <w:tcW w:w="1843" w:type="dxa"/>
          </w:tcPr>
          <w:p w14:paraId="179580BC" w14:textId="1C8524DB" w:rsidR="00BD0D2A" w:rsidRPr="00BD0D2A" w:rsidRDefault="00BD0D2A" w:rsidP="000B0E1B">
            <w:pPr>
              <w:rPr>
                <w:b/>
                <w:bCs/>
              </w:rPr>
            </w:pPr>
            <w:r w:rsidRPr="00BD0D2A">
              <w:rPr>
                <w:b/>
                <w:bCs/>
              </w:rPr>
              <w:t>HOME PAGE</w:t>
            </w:r>
          </w:p>
        </w:tc>
        <w:tc>
          <w:tcPr>
            <w:tcW w:w="1758" w:type="dxa"/>
          </w:tcPr>
          <w:p w14:paraId="5D785D99" w14:textId="77777777" w:rsidR="00BD0D2A" w:rsidRDefault="00BD0D2A" w:rsidP="000B0E1B"/>
        </w:tc>
        <w:tc>
          <w:tcPr>
            <w:tcW w:w="636" w:type="dxa"/>
          </w:tcPr>
          <w:p w14:paraId="6DABA459" w14:textId="77777777" w:rsidR="00BD0D2A" w:rsidRDefault="00BD0D2A" w:rsidP="000B0E1B"/>
        </w:tc>
        <w:tc>
          <w:tcPr>
            <w:tcW w:w="3944" w:type="dxa"/>
          </w:tcPr>
          <w:p w14:paraId="6CCCEE81" w14:textId="77777777" w:rsidR="00BD0D2A" w:rsidRDefault="00BD0D2A" w:rsidP="000B0E1B"/>
        </w:tc>
      </w:tr>
      <w:tr w:rsidR="000722BF" w14:paraId="4464A698" w14:textId="77777777" w:rsidTr="00BD0D2A">
        <w:tc>
          <w:tcPr>
            <w:tcW w:w="675" w:type="dxa"/>
          </w:tcPr>
          <w:p w14:paraId="0FB08FFB" w14:textId="77777777" w:rsidR="006046EB" w:rsidRDefault="00ED328C" w:rsidP="000B0E1B">
            <w:r>
              <w:t>1.1</w:t>
            </w:r>
          </w:p>
        </w:tc>
        <w:tc>
          <w:tcPr>
            <w:tcW w:w="1843" w:type="dxa"/>
          </w:tcPr>
          <w:p w14:paraId="039039B3" w14:textId="4E789D60" w:rsidR="006046EB" w:rsidRDefault="005C5E4C" w:rsidP="000B0E1B">
            <w:r>
              <w:t xml:space="preserve">Go to </w:t>
            </w:r>
            <w:r w:rsidR="00284D2E">
              <w:t>landing</w:t>
            </w:r>
            <w:r w:rsidR="00DD205C">
              <w:t>/home</w:t>
            </w:r>
            <w:r>
              <w:t xml:space="preserve"> page: </w:t>
            </w:r>
            <w:r w:rsidR="0056039E" w:rsidRPr="0056039E">
              <w:t>http://localhost:3000/</w:t>
            </w:r>
          </w:p>
        </w:tc>
        <w:tc>
          <w:tcPr>
            <w:tcW w:w="1758" w:type="dxa"/>
          </w:tcPr>
          <w:p w14:paraId="4F022D44" w14:textId="76636F6E" w:rsidR="006046EB" w:rsidRDefault="0056039E" w:rsidP="000B0E1B">
            <w:r>
              <w:t>Landing</w:t>
            </w:r>
            <w:r w:rsidR="00DD205C">
              <w:t xml:space="preserve">/home </w:t>
            </w:r>
            <w:r>
              <w:t>page loads</w:t>
            </w:r>
          </w:p>
        </w:tc>
        <w:tc>
          <w:tcPr>
            <w:tcW w:w="636" w:type="dxa"/>
          </w:tcPr>
          <w:p w14:paraId="218F6E1C" w14:textId="77777777" w:rsidR="006046EB" w:rsidRDefault="00ED328C" w:rsidP="000B0E1B">
            <w:r>
              <w:t>OK</w:t>
            </w:r>
          </w:p>
        </w:tc>
        <w:tc>
          <w:tcPr>
            <w:tcW w:w="3944" w:type="dxa"/>
          </w:tcPr>
          <w:p w14:paraId="014EAA09" w14:textId="77777777" w:rsidR="006046EB" w:rsidRDefault="00DC5EEB" w:rsidP="000B0E1B">
            <w:r>
              <w:rPr>
                <w:noProof/>
              </w:rPr>
              <w:drawing>
                <wp:inline distT="0" distB="0" distL="0" distR="0" wp14:anchorId="0E3F7814" wp14:editId="4B819D09">
                  <wp:extent cx="2281517" cy="1233709"/>
                  <wp:effectExtent l="0" t="0" r="5080" b="5080"/>
                  <wp:docPr id="106625986" name="Picture 1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25986" name="Picture 1" descr="A screenshot of a website&#10;&#10;AI-generated content may be incorrect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16" cy="124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269DE" w14:textId="77777777" w:rsidR="000E4028" w:rsidRDefault="000E4028" w:rsidP="000B0E1B">
            <w:r>
              <w:rPr>
                <w:noProof/>
              </w:rPr>
              <w:drawing>
                <wp:inline distT="0" distB="0" distL="0" distR="0" wp14:anchorId="26EAFD4D" wp14:editId="620BACFD">
                  <wp:extent cx="2367280" cy="1272540"/>
                  <wp:effectExtent l="0" t="0" r="0" b="3810"/>
                  <wp:docPr id="479525898" name="Picture 62" descr="Dance Schoo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525898" name="Picture 479525898" descr="Dance School - Google Chrom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7FEAF0" w14:textId="4242541F" w:rsidR="000E4028" w:rsidRDefault="000E4028" w:rsidP="000B0E1B">
            <w:r>
              <w:rPr>
                <w:noProof/>
              </w:rPr>
              <w:drawing>
                <wp:inline distT="0" distB="0" distL="0" distR="0" wp14:anchorId="05A1FD56" wp14:editId="4AB78583">
                  <wp:extent cx="2367280" cy="1272540"/>
                  <wp:effectExtent l="0" t="0" r="0" b="3810"/>
                  <wp:docPr id="742303886" name="Picture 63" descr="Dance Schoo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303886" name="Picture 742303886" descr="Dance School - Google Chrome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4D651595" w14:textId="77777777" w:rsidTr="00BD0D2A">
        <w:tc>
          <w:tcPr>
            <w:tcW w:w="675" w:type="dxa"/>
          </w:tcPr>
          <w:p w14:paraId="5E3959C6" w14:textId="77777777" w:rsidR="00BD0D2A" w:rsidRDefault="00BD0D2A" w:rsidP="000B0E1B"/>
        </w:tc>
        <w:tc>
          <w:tcPr>
            <w:tcW w:w="1843" w:type="dxa"/>
          </w:tcPr>
          <w:p w14:paraId="5935F631" w14:textId="75054F20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CLASSES PAGE</w:t>
            </w:r>
          </w:p>
        </w:tc>
        <w:tc>
          <w:tcPr>
            <w:tcW w:w="1758" w:type="dxa"/>
          </w:tcPr>
          <w:p w14:paraId="063299E9" w14:textId="77777777" w:rsidR="00BD0D2A" w:rsidRDefault="00BD0D2A" w:rsidP="000B0E1B"/>
        </w:tc>
        <w:tc>
          <w:tcPr>
            <w:tcW w:w="636" w:type="dxa"/>
          </w:tcPr>
          <w:p w14:paraId="5E472688" w14:textId="77777777" w:rsidR="00BD0D2A" w:rsidRDefault="00BD0D2A" w:rsidP="000B0E1B"/>
        </w:tc>
        <w:tc>
          <w:tcPr>
            <w:tcW w:w="3944" w:type="dxa"/>
          </w:tcPr>
          <w:p w14:paraId="6A9E13A8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60B33856" w14:textId="77777777" w:rsidTr="00BD0D2A">
        <w:tc>
          <w:tcPr>
            <w:tcW w:w="675" w:type="dxa"/>
          </w:tcPr>
          <w:p w14:paraId="6457F1E7" w14:textId="77777777" w:rsidR="006046EB" w:rsidRDefault="00ED328C" w:rsidP="000B0E1B">
            <w:r>
              <w:lastRenderedPageBreak/>
              <w:t>2.1</w:t>
            </w:r>
          </w:p>
        </w:tc>
        <w:tc>
          <w:tcPr>
            <w:tcW w:w="1843" w:type="dxa"/>
          </w:tcPr>
          <w:p w14:paraId="0E1460D8" w14:textId="4E5E34ED" w:rsidR="00C356CE" w:rsidRDefault="00641F0B" w:rsidP="000B0E1B">
            <w:r>
              <w:t>Go to</w:t>
            </w:r>
            <w:r w:rsidR="00270434">
              <w:t xml:space="preserve"> </w:t>
            </w:r>
            <w:r w:rsidR="00C356CE">
              <w:t>the classes</w:t>
            </w:r>
            <w:r w:rsidR="006E1219">
              <w:t xml:space="preserve"> page to view </w:t>
            </w:r>
            <w:proofErr w:type="gramStart"/>
            <w:r w:rsidR="006E1219">
              <w:t>weekly</w:t>
            </w:r>
            <w:proofErr w:type="gramEnd"/>
            <w:r w:rsidR="006E1219">
              <w:t xml:space="preserve"> classes timetable</w:t>
            </w:r>
          </w:p>
          <w:p w14:paraId="1CE81F36" w14:textId="473C3BC5" w:rsidR="006046EB" w:rsidRDefault="00C356CE" w:rsidP="000B0E1B">
            <w:r w:rsidRPr="00C356CE">
              <w:t>http://localhost:3000/classes</w:t>
            </w:r>
            <w:r w:rsidR="00641F0B">
              <w:t xml:space="preserve"> </w:t>
            </w:r>
          </w:p>
        </w:tc>
        <w:tc>
          <w:tcPr>
            <w:tcW w:w="1758" w:type="dxa"/>
          </w:tcPr>
          <w:p w14:paraId="10020A80" w14:textId="2AF95C7A" w:rsidR="006046EB" w:rsidRDefault="00C356CE" w:rsidP="000B0E1B">
            <w:r>
              <w:t>Classes page loads and a</w:t>
            </w:r>
            <w:r w:rsidR="006E1219">
              <w:t>ll class</w:t>
            </w:r>
            <w:r w:rsidR="000F28F2">
              <w:t>es cards appear</w:t>
            </w:r>
          </w:p>
        </w:tc>
        <w:tc>
          <w:tcPr>
            <w:tcW w:w="636" w:type="dxa"/>
          </w:tcPr>
          <w:p w14:paraId="39598699" w14:textId="77777777" w:rsidR="006046EB" w:rsidRDefault="00ED328C" w:rsidP="000B0E1B">
            <w:r>
              <w:t>OK</w:t>
            </w:r>
          </w:p>
        </w:tc>
        <w:tc>
          <w:tcPr>
            <w:tcW w:w="3944" w:type="dxa"/>
          </w:tcPr>
          <w:p w14:paraId="5CA1CDF6" w14:textId="77777777" w:rsidR="006046EB" w:rsidRDefault="000F28F2" w:rsidP="000B0E1B">
            <w:r>
              <w:rPr>
                <w:noProof/>
              </w:rPr>
              <w:drawing>
                <wp:inline distT="0" distB="0" distL="0" distR="0" wp14:anchorId="6603DE98" wp14:editId="2CF85315">
                  <wp:extent cx="2128287" cy="1178933"/>
                  <wp:effectExtent l="0" t="0" r="5715" b="2540"/>
                  <wp:docPr id="779831558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31558" name="Picture 2" descr="A screenshot of a computer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82" cy="118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D7AF7" w14:textId="0040EC77" w:rsidR="000F28F2" w:rsidRDefault="000F28F2" w:rsidP="000B0E1B">
            <w:r>
              <w:rPr>
                <w:noProof/>
              </w:rPr>
              <w:drawing>
                <wp:inline distT="0" distB="0" distL="0" distR="0" wp14:anchorId="55BC3605" wp14:editId="4D96B4D6">
                  <wp:extent cx="1949824" cy="1374807"/>
                  <wp:effectExtent l="0" t="0" r="0" b="0"/>
                  <wp:docPr id="1874060249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060249" name="Picture 3" descr="A screenshot of a computer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789" cy="138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034F1F94" w14:textId="77777777" w:rsidTr="00BD0D2A">
        <w:tc>
          <w:tcPr>
            <w:tcW w:w="675" w:type="dxa"/>
          </w:tcPr>
          <w:p w14:paraId="56851694" w14:textId="2E5036EE" w:rsidR="006046EB" w:rsidRDefault="00F32394" w:rsidP="000B0E1B">
            <w:r>
              <w:t>2</w:t>
            </w:r>
            <w:r w:rsidR="00ED328C">
              <w:t>.</w:t>
            </w:r>
            <w:r>
              <w:t>2</w:t>
            </w:r>
          </w:p>
        </w:tc>
        <w:tc>
          <w:tcPr>
            <w:tcW w:w="1843" w:type="dxa"/>
          </w:tcPr>
          <w:p w14:paraId="4AC015B7" w14:textId="34EC22CB" w:rsidR="006046EB" w:rsidRDefault="00FD3090" w:rsidP="000B0E1B">
            <w:r>
              <w:t>View details o</w:t>
            </w:r>
            <w:r w:rsidR="0033472A">
              <w:t>f</w:t>
            </w:r>
            <w:r>
              <w:t xml:space="preserve"> a class</w:t>
            </w:r>
          </w:p>
        </w:tc>
        <w:tc>
          <w:tcPr>
            <w:tcW w:w="1758" w:type="dxa"/>
          </w:tcPr>
          <w:p w14:paraId="460DE12D" w14:textId="68AF1556" w:rsidR="006046EB" w:rsidRDefault="0033472A" w:rsidP="000B0E1B">
            <w:r>
              <w:t xml:space="preserve">Class details </w:t>
            </w:r>
            <w:r w:rsidR="0080476D">
              <w:t>on place</w:t>
            </w:r>
          </w:p>
        </w:tc>
        <w:tc>
          <w:tcPr>
            <w:tcW w:w="636" w:type="dxa"/>
          </w:tcPr>
          <w:p w14:paraId="1D845111" w14:textId="77777777" w:rsidR="006046EB" w:rsidRDefault="00ED328C" w:rsidP="000B0E1B">
            <w:r>
              <w:t>OK</w:t>
            </w:r>
          </w:p>
        </w:tc>
        <w:tc>
          <w:tcPr>
            <w:tcW w:w="3944" w:type="dxa"/>
          </w:tcPr>
          <w:p w14:paraId="7826CB38" w14:textId="5C4DDFDB" w:rsidR="006046EB" w:rsidRDefault="0033472A" w:rsidP="000B0E1B">
            <w:r>
              <w:rPr>
                <w:noProof/>
              </w:rPr>
              <w:drawing>
                <wp:inline distT="0" distB="0" distL="0" distR="0" wp14:anchorId="3291B538" wp14:editId="2353F1F0">
                  <wp:extent cx="1967346" cy="2057400"/>
                  <wp:effectExtent l="0" t="0" r="0" b="0"/>
                  <wp:docPr id="1464418245" name="Picture 4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418245" name="Picture 4" descr="A screenshot of a phone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73" cy="206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5D2F677F" w14:textId="77777777" w:rsidTr="00BD0D2A">
        <w:tc>
          <w:tcPr>
            <w:tcW w:w="675" w:type="dxa"/>
          </w:tcPr>
          <w:p w14:paraId="5D5B0EBB" w14:textId="77777777" w:rsidR="00BD0D2A" w:rsidRDefault="00BD0D2A" w:rsidP="000B0E1B"/>
        </w:tc>
        <w:tc>
          <w:tcPr>
            <w:tcW w:w="1843" w:type="dxa"/>
          </w:tcPr>
          <w:p w14:paraId="095109B5" w14:textId="3EBD6C67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BOOKING CLASSES</w:t>
            </w:r>
          </w:p>
        </w:tc>
        <w:tc>
          <w:tcPr>
            <w:tcW w:w="1758" w:type="dxa"/>
          </w:tcPr>
          <w:p w14:paraId="04EE1C34" w14:textId="77777777" w:rsidR="00BD0D2A" w:rsidRDefault="00BD0D2A" w:rsidP="000B0E1B"/>
        </w:tc>
        <w:tc>
          <w:tcPr>
            <w:tcW w:w="636" w:type="dxa"/>
          </w:tcPr>
          <w:p w14:paraId="3DBCBA40" w14:textId="77777777" w:rsidR="00BD0D2A" w:rsidRDefault="00BD0D2A" w:rsidP="000B0E1B"/>
        </w:tc>
        <w:tc>
          <w:tcPr>
            <w:tcW w:w="3944" w:type="dxa"/>
          </w:tcPr>
          <w:p w14:paraId="0C420E68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5D302CCB" w14:textId="77777777" w:rsidTr="00BD0D2A">
        <w:tc>
          <w:tcPr>
            <w:tcW w:w="675" w:type="dxa"/>
          </w:tcPr>
          <w:p w14:paraId="0D7B2A8A" w14:textId="0A57619E" w:rsidR="006046EB" w:rsidRDefault="00F32394" w:rsidP="000B0E1B">
            <w:r>
              <w:t>3</w:t>
            </w:r>
            <w:r w:rsidR="00ED328C">
              <w:t>.1</w:t>
            </w:r>
          </w:p>
        </w:tc>
        <w:tc>
          <w:tcPr>
            <w:tcW w:w="1843" w:type="dxa"/>
          </w:tcPr>
          <w:p w14:paraId="491BA556" w14:textId="32C07B1C" w:rsidR="006046EB" w:rsidRDefault="00FD3090" w:rsidP="000B0E1B">
            <w:r>
              <w:t>Click “Book” button (</w:t>
            </w:r>
            <w:r w:rsidR="00F32394">
              <w:t>every user + guests</w:t>
            </w:r>
            <w:r>
              <w:t>)</w:t>
            </w:r>
          </w:p>
        </w:tc>
        <w:tc>
          <w:tcPr>
            <w:tcW w:w="1758" w:type="dxa"/>
          </w:tcPr>
          <w:p w14:paraId="44A29D5F" w14:textId="200C2971" w:rsidR="006046EB" w:rsidRDefault="005330C7" w:rsidP="000B0E1B">
            <w:r>
              <w:t xml:space="preserve">Booking page loads </w:t>
            </w:r>
          </w:p>
        </w:tc>
        <w:tc>
          <w:tcPr>
            <w:tcW w:w="636" w:type="dxa"/>
          </w:tcPr>
          <w:p w14:paraId="2D7C2A24" w14:textId="77777777" w:rsidR="006046EB" w:rsidRDefault="00ED328C" w:rsidP="000B0E1B">
            <w:r>
              <w:t>OK</w:t>
            </w:r>
          </w:p>
        </w:tc>
        <w:tc>
          <w:tcPr>
            <w:tcW w:w="3944" w:type="dxa"/>
          </w:tcPr>
          <w:p w14:paraId="0F697EBF" w14:textId="41DD9C56" w:rsidR="006046EB" w:rsidRDefault="00E639DE" w:rsidP="000B0E1B">
            <w:r>
              <w:rPr>
                <w:noProof/>
              </w:rPr>
              <w:drawing>
                <wp:inline distT="0" distB="0" distL="0" distR="0" wp14:anchorId="6DC379DD" wp14:editId="78EE43A5">
                  <wp:extent cx="2223248" cy="1077658"/>
                  <wp:effectExtent l="0" t="0" r="5715" b="8255"/>
                  <wp:docPr id="1275403750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403750" name="Picture 5" descr="A screenshot of a computer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31" cy="108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20A699B3" w14:textId="77777777" w:rsidTr="00BD0D2A">
        <w:tc>
          <w:tcPr>
            <w:tcW w:w="675" w:type="dxa"/>
          </w:tcPr>
          <w:p w14:paraId="1C33458F" w14:textId="3BA9661A" w:rsidR="006046EB" w:rsidRDefault="00F32394" w:rsidP="000B0E1B">
            <w:r>
              <w:t>3</w:t>
            </w:r>
            <w:r w:rsidR="00ED328C">
              <w:t>.</w:t>
            </w:r>
            <w:r>
              <w:t>2</w:t>
            </w:r>
          </w:p>
        </w:tc>
        <w:tc>
          <w:tcPr>
            <w:tcW w:w="1843" w:type="dxa"/>
          </w:tcPr>
          <w:p w14:paraId="7600424F" w14:textId="3D35D585" w:rsidR="006046EB" w:rsidRDefault="00E639DE" w:rsidP="000B0E1B">
            <w:r>
              <w:t xml:space="preserve">Provide </w:t>
            </w:r>
            <w:r w:rsidR="00071F48">
              <w:t>Name</w:t>
            </w:r>
            <w:r w:rsidR="0074759D">
              <w:t xml:space="preserve">, </w:t>
            </w:r>
            <w:r w:rsidR="00071F48">
              <w:t xml:space="preserve">email and click “Confirm Booking” </w:t>
            </w:r>
            <w:r w:rsidR="0074759D">
              <w:t>button</w:t>
            </w:r>
          </w:p>
        </w:tc>
        <w:tc>
          <w:tcPr>
            <w:tcW w:w="1758" w:type="dxa"/>
          </w:tcPr>
          <w:p w14:paraId="02FCB5DB" w14:textId="478C4292" w:rsidR="006046EB" w:rsidRDefault="00E83FCC" w:rsidP="000B0E1B">
            <w:r>
              <w:t xml:space="preserve">Confirmation </w:t>
            </w:r>
            <w:proofErr w:type="gramStart"/>
            <w:r w:rsidR="00F32394">
              <w:t>message</w:t>
            </w:r>
            <w:proofErr w:type="gramEnd"/>
            <w:r w:rsidR="00F32394">
              <w:t xml:space="preserve"> </w:t>
            </w:r>
            <w:r>
              <w:t xml:space="preserve">appear </w:t>
            </w:r>
          </w:p>
        </w:tc>
        <w:tc>
          <w:tcPr>
            <w:tcW w:w="636" w:type="dxa"/>
          </w:tcPr>
          <w:p w14:paraId="33D94E6D" w14:textId="77777777" w:rsidR="006046EB" w:rsidRDefault="00ED328C" w:rsidP="000B0E1B">
            <w:r>
              <w:t>OK</w:t>
            </w:r>
          </w:p>
        </w:tc>
        <w:tc>
          <w:tcPr>
            <w:tcW w:w="3944" w:type="dxa"/>
          </w:tcPr>
          <w:p w14:paraId="5B2C4909" w14:textId="77777777" w:rsidR="006046EB" w:rsidRDefault="004113F1" w:rsidP="000B0E1B">
            <w:r>
              <w:rPr>
                <w:noProof/>
              </w:rPr>
              <w:drawing>
                <wp:inline distT="0" distB="0" distL="0" distR="0" wp14:anchorId="4B32D52D" wp14:editId="0532D0EA">
                  <wp:extent cx="2108168" cy="1053353"/>
                  <wp:effectExtent l="0" t="0" r="6985" b="0"/>
                  <wp:docPr id="1653632822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632822" name="Picture 6" descr="A screenshot of a computer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243" cy="106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28A76" w14:textId="4574ED76" w:rsidR="004113F1" w:rsidRDefault="00E83FCC" w:rsidP="000B0E1B">
            <w:r>
              <w:rPr>
                <w:noProof/>
              </w:rPr>
              <w:drawing>
                <wp:inline distT="0" distB="0" distL="0" distR="0" wp14:anchorId="31C6A202" wp14:editId="133016FE">
                  <wp:extent cx="2115671" cy="953276"/>
                  <wp:effectExtent l="0" t="0" r="0" b="0"/>
                  <wp:docPr id="1945987721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987721" name="Picture 7" descr="A screenshot of a computer&#10;&#10;AI-generated content may be incorrect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297" cy="95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2219D7A7" w14:textId="77777777" w:rsidTr="00BD0D2A">
        <w:tc>
          <w:tcPr>
            <w:tcW w:w="675" w:type="dxa"/>
          </w:tcPr>
          <w:p w14:paraId="162CE7D3" w14:textId="77777777" w:rsidR="00BD0D2A" w:rsidRDefault="00BD0D2A" w:rsidP="000B0E1B"/>
        </w:tc>
        <w:tc>
          <w:tcPr>
            <w:tcW w:w="1843" w:type="dxa"/>
          </w:tcPr>
          <w:p w14:paraId="53C6419F" w14:textId="44794A6F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WORKSHOPS PAGE</w:t>
            </w:r>
          </w:p>
        </w:tc>
        <w:tc>
          <w:tcPr>
            <w:tcW w:w="1758" w:type="dxa"/>
          </w:tcPr>
          <w:p w14:paraId="77D064E6" w14:textId="77777777" w:rsidR="00BD0D2A" w:rsidRDefault="00BD0D2A" w:rsidP="000B0E1B"/>
        </w:tc>
        <w:tc>
          <w:tcPr>
            <w:tcW w:w="636" w:type="dxa"/>
          </w:tcPr>
          <w:p w14:paraId="10BBBA3A" w14:textId="77777777" w:rsidR="00BD0D2A" w:rsidRDefault="00BD0D2A" w:rsidP="000B0E1B"/>
        </w:tc>
        <w:tc>
          <w:tcPr>
            <w:tcW w:w="3944" w:type="dxa"/>
          </w:tcPr>
          <w:p w14:paraId="0CE4017D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610DCB25" w14:textId="77777777" w:rsidTr="00BD0D2A">
        <w:tc>
          <w:tcPr>
            <w:tcW w:w="675" w:type="dxa"/>
          </w:tcPr>
          <w:p w14:paraId="0F96E13B" w14:textId="669F0573" w:rsidR="00D51D6B" w:rsidRDefault="00F32394" w:rsidP="000B0E1B">
            <w:r>
              <w:t>4.1</w:t>
            </w:r>
          </w:p>
        </w:tc>
        <w:tc>
          <w:tcPr>
            <w:tcW w:w="1843" w:type="dxa"/>
          </w:tcPr>
          <w:p w14:paraId="2A4B49C9" w14:textId="0EC437AD" w:rsidR="00D51D6B" w:rsidRDefault="00F32394" w:rsidP="000B0E1B">
            <w:r>
              <w:t>Go to the workshops page to view available workshop (everyone)</w:t>
            </w:r>
            <w:r w:rsidR="00901DB4">
              <w:t xml:space="preserve"> </w:t>
            </w:r>
            <w:r w:rsidR="00901DB4" w:rsidRPr="00901DB4">
              <w:t>http://localhost:3000/workshops</w:t>
            </w:r>
          </w:p>
        </w:tc>
        <w:tc>
          <w:tcPr>
            <w:tcW w:w="1758" w:type="dxa"/>
          </w:tcPr>
          <w:p w14:paraId="255A6416" w14:textId="5EAF6C49" w:rsidR="00D51D6B" w:rsidRDefault="00C356CE" w:rsidP="000B0E1B">
            <w:r>
              <w:t>Workshops page load and available work</w:t>
            </w:r>
            <w:r w:rsidR="003838C3">
              <w:t>shops appear</w:t>
            </w:r>
          </w:p>
        </w:tc>
        <w:tc>
          <w:tcPr>
            <w:tcW w:w="636" w:type="dxa"/>
          </w:tcPr>
          <w:p w14:paraId="17BE5F16" w14:textId="3B167010" w:rsidR="00D51D6B" w:rsidRDefault="003838C3" w:rsidP="000B0E1B">
            <w:r>
              <w:t>OK</w:t>
            </w:r>
          </w:p>
        </w:tc>
        <w:tc>
          <w:tcPr>
            <w:tcW w:w="3944" w:type="dxa"/>
          </w:tcPr>
          <w:p w14:paraId="7D528037" w14:textId="35976B07" w:rsidR="00D51D6B" w:rsidRDefault="003838C3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F1AAC9" wp14:editId="2060A737">
                  <wp:extent cx="1969228" cy="1141879"/>
                  <wp:effectExtent l="0" t="0" r="0" b="1270"/>
                  <wp:docPr id="934789137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789137" name="Picture 8" descr="A screenshot of a computer&#10;&#10;AI-generated content may be incorrect.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781" cy="114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098CDE48" w14:textId="77777777" w:rsidTr="00BD0D2A">
        <w:tc>
          <w:tcPr>
            <w:tcW w:w="675" w:type="dxa"/>
          </w:tcPr>
          <w:p w14:paraId="79EA0929" w14:textId="381ED97B" w:rsidR="00D51D6B" w:rsidRDefault="003838C3" w:rsidP="000B0E1B">
            <w:r>
              <w:t>4.2</w:t>
            </w:r>
          </w:p>
        </w:tc>
        <w:tc>
          <w:tcPr>
            <w:tcW w:w="1843" w:type="dxa"/>
          </w:tcPr>
          <w:p w14:paraId="226E6F0B" w14:textId="0F2022A1" w:rsidR="00D51D6B" w:rsidRDefault="003838C3" w:rsidP="000B0E1B">
            <w:r>
              <w:t>View of basic details of a workshop</w:t>
            </w:r>
          </w:p>
        </w:tc>
        <w:tc>
          <w:tcPr>
            <w:tcW w:w="1758" w:type="dxa"/>
          </w:tcPr>
          <w:p w14:paraId="01A6CA4C" w14:textId="7352B1A6" w:rsidR="00D51D6B" w:rsidRDefault="0043281B" w:rsidP="000B0E1B">
            <w:r>
              <w:t xml:space="preserve">Basic details show up </w:t>
            </w:r>
          </w:p>
        </w:tc>
        <w:tc>
          <w:tcPr>
            <w:tcW w:w="636" w:type="dxa"/>
          </w:tcPr>
          <w:p w14:paraId="76AB7C27" w14:textId="3E77A914" w:rsidR="00D51D6B" w:rsidRDefault="0043281B" w:rsidP="000B0E1B">
            <w:r>
              <w:t>OK</w:t>
            </w:r>
          </w:p>
        </w:tc>
        <w:tc>
          <w:tcPr>
            <w:tcW w:w="3944" w:type="dxa"/>
          </w:tcPr>
          <w:p w14:paraId="2BC6ED5D" w14:textId="434E942A" w:rsidR="00D51D6B" w:rsidRDefault="0043281B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6E32E" wp14:editId="101AB0A6">
                  <wp:extent cx="1864659" cy="1532733"/>
                  <wp:effectExtent l="0" t="0" r="2540" b="0"/>
                  <wp:docPr id="288800907" name="Picture 9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800907" name="Picture 9" descr="A screenshot of a website&#10;&#10;AI-generated content may be incorrect.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316" cy="154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6C35BE13" w14:textId="77777777" w:rsidTr="00BD0D2A">
        <w:tc>
          <w:tcPr>
            <w:tcW w:w="675" w:type="dxa"/>
          </w:tcPr>
          <w:p w14:paraId="706FF11D" w14:textId="62175A21" w:rsidR="00D51D6B" w:rsidRDefault="0043281B" w:rsidP="000B0E1B">
            <w:r>
              <w:t>4.3</w:t>
            </w:r>
          </w:p>
        </w:tc>
        <w:tc>
          <w:tcPr>
            <w:tcW w:w="1843" w:type="dxa"/>
          </w:tcPr>
          <w:p w14:paraId="1181CE5D" w14:textId="4A4BCED8" w:rsidR="00D51D6B" w:rsidRDefault="002F37FA" w:rsidP="000B0E1B">
            <w:r>
              <w:t>View of more detailed details of a workshop and Click “View Details” button</w:t>
            </w:r>
          </w:p>
        </w:tc>
        <w:tc>
          <w:tcPr>
            <w:tcW w:w="1758" w:type="dxa"/>
          </w:tcPr>
          <w:p w14:paraId="3BD67DC2" w14:textId="65CFF73F" w:rsidR="00D51D6B" w:rsidRDefault="00EA1F2B" w:rsidP="000B0E1B">
            <w:r>
              <w:t xml:space="preserve">More detailed page </w:t>
            </w:r>
            <w:r w:rsidR="009631D0">
              <w:t>loads of</w:t>
            </w:r>
            <w:r>
              <w:t xml:space="preserve"> all information appear</w:t>
            </w:r>
          </w:p>
        </w:tc>
        <w:tc>
          <w:tcPr>
            <w:tcW w:w="636" w:type="dxa"/>
          </w:tcPr>
          <w:p w14:paraId="2EA34941" w14:textId="5E7FD3DF" w:rsidR="00D51D6B" w:rsidRDefault="00EA1F2B" w:rsidP="000B0E1B">
            <w:r>
              <w:t>OK</w:t>
            </w:r>
          </w:p>
        </w:tc>
        <w:tc>
          <w:tcPr>
            <w:tcW w:w="3944" w:type="dxa"/>
          </w:tcPr>
          <w:p w14:paraId="54053D96" w14:textId="77777777" w:rsidR="00D51D6B" w:rsidRDefault="00EA1F2B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CD5DCE" wp14:editId="138382F9">
                  <wp:extent cx="1963270" cy="877109"/>
                  <wp:effectExtent l="0" t="0" r="0" b="0"/>
                  <wp:docPr id="2121936575" name="Picture 10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936575" name="Picture 10" descr="A screenshot of a website&#10;&#10;AI-generated content may be incorrect.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5" cy="88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164A9" w14:textId="77777777" w:rsidR="00EA1F2B" w:rsidRDefault="00091DED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666A2" wp14:editId="26BDA4C4">
                  <wp:extent cx="1949823" cy="1336578"/>
                  <wp:effectExtent l="0" t="0" r="0" b="0"/>
                  <wp:docPr id="1972100138" name="Picture 11" descr="A screenshot of a dance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100138" name="Picture 11" descr="A screenshot of a dance program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941" cy="1351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3E0AEB" w14:textId="229AE34F" w:rsidR="00091DED" w:rsidRDefault="00091DED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F0656" wp14:editId="68F95C1E">
                  <wp:extent cx="1964267" cy="1104900"/>
                  <wp:effectExtent l="0" t="0" r="0" b="0"/>
                  <wp:docPr id="341605572" name="Picture 12" descr="Summer Ballet Intensive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05572" name="Picture 341605572" descr="Summer Ballet Intensive - Google Chrom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578" cy="111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7C18B958" w14:textId="77777777" w:rsidTr="00BD0D2A">
        <w:tc>
          <w:tcPr>
            <w:tcW w:w="675" w:type="dxa"/>
          </w:tcPr>
          <w:p w14:paraId="1171704E" w14:textId="77777777" w:rsidR="00BD0D2A" w:rsidRDefault="00BD0D2A" w:rsidP="000B0E1B"/>
        </w:tc>
        <w:tc>
          <w:tcPr>
            <w:tcW w:w="1843" w:type="dxa"/>
          </w:tcPr>
          <w:p w14:paraId="47EE0C78" w14:textId="1A9BF86F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WORKSHOP BOOKING</w:t>
            </w:r>
          </w:p>
        </w:tc>
        <w:tc>
          <w:tcPr>
            <w:tcW w:w="1758" w:type="dxa"/>
          </w:tcPr>
          <w:p w14:paraId="126130E9" w14:textId="77777777" w:rsidR="00BD0D2A" w:rsidRDefault="00BD0D2A" w:rsidP="000B0E1B"/>
        </w:tc>
        <w:tc>
          <w:tcPr>
            <w:tcW w:w="636" w:type="dxa"/>
          </w:tcPr>
          <w:p w14:paraId="359E21E7" w14:textId="77777777" w:rsidR="00BD0D2A" w:rsidRDefault="00BD0D2A" w:rsidP="000B0E1B"/>
        </w:tc>
        <w:tc>
          <w:tcPr>
            <w:tcW w:w="3944" w:type="dxa"/>
          </w:tcPr>
          <w:p w14:paraId="0E876ACB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73E0B3E9" w14:textId="77777777" w:rsidTr="00BD0D2A">
        <w:tc>
          <w:tcPr>
            <w:tcW w:w="675" w:type="dxa"/>
          </w:tcPr>
          <w:p w14:paraId="3F1D2D4A" w14:textId="4ACAC382" w:rsidR="00D51D6B" w:rsidRDefault="00736080" w:rsidP="000B0E1B">
            <w:r>
              <w:t>5.1</w:t>
            </w:r>
          </w:p>
        </w:tc>
        <w:tc>
          <w:tcPr>
            <w:tcW w:w="1843" w:type="dxa"/>
          </w:tcPr>
          <w:p w14:paraId="5D5F37E3" w14:textId="2F8AA0FD" w:rsidR="00D51D6B" w:rsidRDefault="001F1668" w:rsidP="000B0E1B">
            <w:r>
              <w:t xml:space="preserve">Provide first name, last </w:t>
            </w:r>
            <w:r w:rsidR="00E131E1">
              <w:t>name,</w:t>
            </w:r>
            <w:r>
              <w:t xml:space="preserve"> email and click “Book a Workshop”</w:t>
            </w:r>
          </w:p>
        </w:tc>
        <w:tc>
          <w:tcPr>
            <w:tcW w:w="1758" w:type="dxa"/>
          </w:tcPr>
          <w:p w14:paraId="28EFEEA9" w14:textId="77777777" w:rsidR="00D51D6B" w:rsidRDefault="00D51D6B" w:rsidP="000B0E1B"/>
        </w:tc>
        <w:tc>
          <w:tcPr>
            <w:tcW w:w="636" w:type="dxa"/>
          </w:tcPr>
          <w:p w14:paraId="17A39227" w14:textId="7E03A9E1" w:rsidR="00D51D6B" w:rsidRDefault="001F1668" w:rsidP="000B0E1B">
            <w:r>
              <w:t>OK</w:t>
            </w:r>
          </w:p>
        </w:tc>
        <w:tc>
          <w:tcPr>
            <w:tcW w:w="3944" w:type="dxa"/>
          </w:tcPr>
          <w:p w14:paraId="5C6FF324" w14:textId="77777777" w:rsidR="00D51D6B" w:rsidRDefault="003C4443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C577D6" wp14:editId="1472DFB1">
                  <wp:extent cx="2213044" cy="1196788"/>
                  <wp:effectExtent l="0" t="0" r="0" b="3810"/>
                  <wp:docPr id="741310426" name="Picture 13" descr="Summer Ballet Intensive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310426" name="Picture 741310426" descr="Summer Ballet Intensive - Google Chrom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28" cy="120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AA3F4" w14:textId="3E692899" w:rsidR="003F309E" w:rsidRDefault="008774A9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474322" wp14:editId="27A644D3">
                  <wp:extent cx="1964267" cy="1104900"/>
                  <wp:effectExtent l="0" t="0" r="0" b="0"/>
                  <wp:docPr id="504967927" name="Picture 14" descr="Workshop Booking Confirmation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967927" name="Picture 504967927" descr="Workshop Booking Confirmation - Google Chrom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785" cy="1111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2AD20025" w14:textId="77777777" w:rsidTr="00BD0D2A">
        <w:tc>
          <w:tcPr>
            <w:tcW w:w="675" w:type="dxa"/>
          </w:tcPr>
          <w:p w14:paraId="47EAB609" w14:textId="77777777" w:rsidR="00BD0D2A" w:rsidRDefault="00BD0D2A" w:rsidP="000B0E1B"/>
        </w:tc>
        <w:tc>
          <w:tcPr>
            <w:tcW w:w="1843" w:type="dxa"/>
          </w:tcPr>
          <w:p w14:paraId="12565FA6" w14:textId="5D0C4C63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LOGIN PAGE</w:t>
            </w:r>
          </w:p>
        </w:tc>
        <w:tc>
          <w:tcPr>
            <w:tcW w:w="1758" w:type="dxa"/>
          </w:tcPr>
          <w:p w14:paraId="16A017C2" w14:textId="77777777" w:rsidR="00BD0D2A" w:rsidRDefault="00BD0D2A" w:rsidP="000B0E1B"/>
        </w:tc>
        <w:tc>
          <w:tcPr>
            <w:tcW w:w="636" w:type="dxa"/>
          </w:tcPr>
          <w:p w14:paraId="16BC26A6" w14:textId="77777777" w:rsidR="00BD0D2A" w:rsidRDefault="00BD0D2A" w:rsidP="000B0E1B"/>
        </w:tc>
        <w:tc>
          <w:tcPr>
            <w:tcW w:w="3944" w:type="dxa"/>
          </w:tcPr>
          <w:p w14:paraId="4B23787C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755CBFC4" w14:textId="77777777" w:rsidTr="00BD0D2A">
        <w:tc>
          <w:tcPr>
            <w:tcW w:w="675" w:type="dxa"/>
          </w:tcPr>
          <w:p w14:paraId="4021A58F" w14:textId="008E3A77" w:rsidR="00D51D6B" w:rsidRDefault="00736080" w:rsidP="000B0E1B">
            <w:r>
              <w:t>6.1</w:t>
            </w:r>
          </w:p>
        </w:tc>
        <w:tc>
          <w:tcPr>
            <w:tcW w:w="1843" w:type="dxa"/>
          </w:tcPr>
          <w:p w14:paraId="65D9241B" w14:textId="0EAF1588" w:rsidR="00D51D6B" w:rsidRDefault="005E3522" w:rsidP="000B0E1B">
            <w:r>
              <w:t xml:space="preserve">Go to Login page </w:t>
            </w:r>
            <w:r w:rsidRPr="005E3522">
              <w:t>http://localhost:3000/login</w:t>
            </w:r>
          </w:p>
        </w:tc>
        <w:tc>
          <w:tcPr>
            <w:tcW w:w="1758" w:type="dxa"/>
          </w:tcPr>
          <w:p w14:paraId="564B12BF" w14:textId="56C8DC82" w:rsidR="00D51D6B" w:rsidRDefault="005E3522" w:rsidP="000B0E1B">
            <w:r>
              <w:t>Login page loads</w:t>
            </w:r>
          </w:p>
        </w:tc>
        <w:tc>
          <w:tcPr>
            <w:tcW w:w="636" w:type="dxa"/>
          </w:tcPr>
          <w:p w14:paraId="191B1BA8" w14:textId="57A65727" w:rsidR="00D51D6B" w:rsidRDefault="005E3522" w:rsidP="000B0E1B">
            <w:r>
              <w:t>OK</w:t>
            </w:r>
          </w:p>
        </w:tc>
        <w:tc>
          <w:tcPr>
            <w:tcW w:w="3944" w:type="dxa"/>
          </w:tcPr>
          <w:p w14:paraId="4000AF95" w14:textId="159730E4" w:rsidR="00D51D6B" w:rsidRDefault="008D48D0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B4D54" wp14:editId="7DF70D87">
                  <wp:extent cx="1952313" cy="1098177"/>
                  <wp:effectExtent l="0" t="0" r="0" b="6985"/>
                  <wp:docPr id="1173292257" name="Picture 15" descr="Admin Login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292257" name="Picture 1173292257" descr="Admin Login - Google Chrom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92" cy="110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0CDED8BC" w14:textId="77777777" w:rsidTr="00BD0D2A">
        <w:tc>
          <w:tcPr>
            <w:tcW w:w="675" w:type="dxa"/>
          </w:tcPr>
          <w:p w14:paraId="4348ECBF" w14:textId="77777777" w:rsidR="00BD0D2A" w:rsidRDefault="00BD0D2A" w:rsidP="000B0E1B"/>
        </w:tc>
        <w:tc>
          <w:tcPr>
            <w:tcW w:w="1843" w:type="dxa"/>
          </w:tcPr>
          <w:p w14:paraId="5FAF4290" w14:textId="499BB9E9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ADMIN DASHBOARD</w:t>
            </w:r>
          </w:p>
        </w:tc>
        <w:tc>
          <w:tcPr>
            <w:tcW w:w="1758" w:type="dxa"/>
          </w:tcPr>
          <w:p w14:paraId="61996CB8" w14:textId="77777777" w:rsidR="00BD0D2A" w:rsidRDefault="00BD0D2A" w:rsidP="000B0E1B"/>
        </w:tc>
        <w:tc>
          <w:tcPr>
            <w:tcW w:w="636" w:type="dxa"/>
          </w:tcPr>
          <w:p w14:paraId="55ECC9F3" w14:textId="77777777" w:rsidR="00BD0D2A" w:rsidRDefault="00BD0D2A" w:rsidP="000B0E1B"/>
        </w:tc>
        <w:tc>
          <w:tcPr>
            <w:tcW w:w="3944" w:type="dxa"/>
          </w:tcPr>
          <w:p w14:paraId="780C59D3" w14:textId="77777777" w:rsidR="00BD0D2A" w:rsidRDefault="00BD0D2A" w:rsidP="000B0E1B">
            <w:pPr>
              <w:rPr>
                <w:noProof/>
              </w:rPr>
            </w:pPr>
          </w:p>
        </w:tc>
      </w:tr>
      <w:tr w:rsidR="000722BF" w14:paraId="1199BE1F" w14:textId="77777777" w:rsidTr="00BD0D2A">
        <w:tc>
          <w:tcPr>
            <w:tcW w:w="675" w:type="dxa"/>
          </w:tcPr>
          <w:p w14:paraId="0A6145CC" w14:textId="4DD2A927" w:rsidR="008D48D0" w:rsidRDefault="00736080" w:rsidP="000B0E1B">
            <w:r>
              <w:t>7.1</w:t>
            </w:r>
          </w:p>
        </w:tc>
        <w:tc>
          <w:tcPr>
            <w:tcW w:w="1843" w:type="dxa"/>
          </w:tcPr>
          <w:p w14:paraId="50BF4A99" w14:textId="7F186A52" w:rsidR="008D48D0" w:rsidRDefault="00736080" w:rsidP="000B0E1B">
            <w:r>
              <w:t>Login as an admin – admin dashboard page</w:t>
            </w:r>
          </w:p>
        </w:tc>
        <w:tc>
          <w:tcPr>
            <w:tcW w:w="1758" w:type="dxa"/>
          </w:tcPr>
          <w:p w14:paraId="559D9EDB" w14:textId="64D55DA0" w:rsidR="008D48D0" w:rsidRDefault="00946138" w:rsidP="000B0E1B">
            <w:r>
              <w:t>Admin page loads</w:t>
            </w:r>
          </w:p>
        </w:tc>
        <w:tc>
          <w:tcPr>
            <w:tcW w:w="636" w:type="dxa"/>
          </w:tcPr>
          <w:p w14:paraId="1AE41825" w14:textId="08B0C0BE" w:rsidR="008D48D0" w:rsidRDefault="00946138" w:rsidP="000B0E1B">
            <w:r>
              <w:t>OK</w:t>
            </w:r>
          </w:p>
        </w:tc>
        <w:tc>
          <w:tcPr>
            <w:tcW w:w="3944" w:type="dxa"/>
          </w:tcPr>
          <w:p w14:paraId="595B0E36" w14:textId="77777777" w:rsidR="008D48D0" w:rsidRDefault="0094613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0579D8" wp14:editId="23A5A83E">
                  <wp:extent cx="1892549" cy="1064559"/>
                  <wp:effectExtent l="0" t="0" r="0" b="2540"/>
                  <wp:docPr id="1140932590" name="Picture 16" descr="Admin Login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932590" name="Picture 1140932590" descr="Admin Login - Google Chrom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820" cy="107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EFC16" w14:textId="17E230D2" w:rsidR="00946138" w:rsidRDefault="00547995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77A2A8" wp14:editId="41D16759">
                  <wp:extent cx="1940361" cy="1091453"/>
                  <wp:effectExtent l="0" t="0" r="3175" b="0"/>
                  <wp:docPr id="134112981" name="Picture 17" descr="Admin Pane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2981" name="Picture 134112981" descr="Admin Panel - Google Chrome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96" cy="109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1C69B21D" w14:textId="77777777" w:rsidTr="00BD0D2A">
        <w:tc>
          <w:tcPr>
            <w:tcW w:w="675" w:type="dxa"/>
          </w:tcPr>
          <w:p w14:paraId="7D9191F1" w14:textId="74A11ABF" w:rsidR="008D48D0" w:rsidRDefault="00763265" w:rsidP="000B0E1B">
            <w:r>
              <w:t>7.2</w:t>
            </w:r>
          </w:p>
        </w:tc>
        <w:tc>
          <w:tcPr>
            <w:tcW w:w="1843" w:type="dxa"/>
          </w:tcPr>
          <w:p w14:paraId="5498CB20" w14:textId="414D0829" w:rsidR="008D48D0" w:rsidRDefault="00920A6F" w:rsidP="000B0E1B">
            <w:r>
              <w:t xml:space="preserve">Go to Manage classes page </w:t>
            </w:r>
          </w:p>
        </w:tc>
        <w:tc>
          <w:tcPr>
            <w:tcW w:w="1758" w:type="dxa"/>
          </w:tcPr>
          <w:p w14:paraId="04B57F24" w14:textId="031787F7" w:rsidR="008D48D0" w:rsidRDefault="00920A6F" w:rsidP="000B0E1B">
            <w:r>
              <w:t>Manage classes page load</w:t>
            </w:r>
          </w:p>
        </w:tc>
        <w:tc>
          <w:tcPr>
            <w:tcW w:w="636" w:type="dxa"/>
          </w:tcPr>
          <w:p w14:paraId="41DB4CDD" w14:textId="5FFCB940" w:rsidR="008D48D0" w:rsidRDefault="00920A6F" w:rsidP="000B0E1B">
            <w:r>
              <w:t>OK</w:t>
            </w:r>
          </w:p>
        </w:tc>
        <w:tc>
          <w:tcPr>
            <w:tcW w:w="3944" w:type="dxa"/>
          </w:tcPr>
          <w:p w14:paraId="0C1B427C" w14:textId="77777777" w:rsidR="008D48D0" w:rsidRDefault="00920A6F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85ED97" wp14:editId="7D4B0303">
                  <wp:extent cx="2072147" cy="1452282"/>
                  <wp:effectExtent l="0" t="0" r="4445" b="0"/>
                  <wp:docPr id="1095372050" name="Picture 18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372050" name="Picture 1095372050" descr="Manage Classes - Google Chrom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901" cy="14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08A63" w14:textId="40A64A87" w:rsidR="00920A6F" w:rsidRDefault="00920A6F" w:rsidP="000B0E1B">
            <w:pPr>
              <w:rPr>
                <w:noProof/>
              </w:rPr>
            </w:pPr>
          </w:p>
        </w:tc>
      </w:tr>
      <w:tr w:rsidR="000722BF" w14:paraId="54E6DE79" w14:textId="77777777" w:rsidTr="00BD0D2A">
        <w:tc>
          <w:tcPr>
            <w:tcW w:w="675" w:type="dxa"/>
          </w:tcPr>
          <w:p w14:paraId="3D496F40" w14:textId="4B345BA5" w:rsidR="008D48D0" w:rsidRDefault="00920A6F" w:rsidP="000B0E1B">
            <w:r>
              <w:t>7.3</w:t>
            </w:r>
          </w:p>
        </w:tc>
        <w:tc>
          <w:tcPr>
            <w:tcW w:w="1843" w:type="dxa"/>
          </w:tcPr>
          <w:p w14:paraId="453DB028" w14:textId="2DB95E08" w:rsidR="008D48D0" w:rsidRDefault="00045940" w:rsidP="000B0E1B">
            <w:r>
              <w:t>Click “</w:t>
            </w:r>
            <w:r w:rsidR="00920A6F">
              <w:t>Edit</w:t>
            </w:r>
            <w:r>
              <w:t>”</w:t>
            </w:r>
            <w:r w:rsidR="00F115BB">
              <w:t xml:space="preserve"> button and edit</w:t>
            </w:r>
            <w:r w:rsidR="00920A6F">
              <w:t xml:space="preserve"> </w:t>
            </w:r>
            <w:r w:rsidR="00E6048E">
              <w:t>one class for example: Wednesday</w:t>
            </w:r>
            <w:r w:rsidR="00E3194F">
              <w:t xml:space="preserve"> Tap</w:t>
            </w:r>
            <w:r w:rsidR="00E6048E">
              <w:t xml:space="preserve"> class</w:t>
            </w:r>
            <w:r>
              <w:t xml:space="preserve"> to Tuesday </w:t>
            </w:r>
          </w:p>
        </w:tc>
        <w:tc>
          <w:tcPr>
            <w:tcW w:w="1758" w:type="dxa"/>
          </w:tcPr>
          <w:p w14:paraId="6A9BDA6D" w14:textId="234087AC" w:rsidR="008D48D0" w:rsidRDefault="00C238B5" w:rsidP="000B0E1B">
            <w:r>
              <w:t>Edit page loads and class updated</w:t>
            </w:r>
          </w:p>
        </w:tc>
        <w:tc>
          <w:tcPr>
            <w:tcW w:w="636" w:type="dxa"/>
          </w:tcPr>
          <w:p w14:paraId="78177703" w14:textId="3A4E0DD5" w:rsidR="008D48D0" w:rsidRDefault="00C238B5" w:rsidP="000B0E1B">
            <w:r>
              <w:t>OK</w:t>
            </w:r>
          </w:p>
        </w:tc>
        <w:tc>
          <w:tcPr>
            <w:tcW w:w="3944" w:type="dxa"/>
          </w:tcPr>
          <w:p w14:paraId="7D7C1713" w14:textId="77777777" w:rsidR="008D48D0" w:rsidRDefault="00C20371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1E745" wp14:editId="1B1ABE75">
                  <wp:extent cx="2242821" cy="1205515"/>
                  <wp:effectExtent l="0" t="0" r="5080" b="0"/>
                  <wp:docPr id="486373777" name="Picture 19" descr="Edit Clas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373777" name="Picture 486373777" descr="Edit Class - Google Chrom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706" cy="122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F431C" w14:textId="63C3CBAF" w:rsidR="00C20371" w:rsidRDefault="00E3194F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69E0F2" wp14:editId="0B1B355E">
                  <wp:extent cx="2916359" cy="1567543"/>
                  <wp:effectExtent l="0" t="0" r="0" b="0"/>
                  <wp:docPr id="1997171588" name="Picture 20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171588" name="Picture 1997171588" descr="Manage Classes - Google Chrom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076" cy="158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CFF95" w14:textId="77777777" w:rsidR="00C20371" w:rsidRDefault="00C20371" w:rsidP="000B0E1B">
            <w:pPr>
              <w:rPr>
                <w:noProof/>
              </w:rPr>
            </w:pPr>
          </w:p>
          <w:p w14:paraId="22789A71" w14:textId="77777777" w:rsidR="00C20371" w:rsidRDefault="00C20371" w:rsidP="000B0E1B">
            <w:pPr>
              <w:rPr>
                <w:noProof/>
              </w:rPr>
            </w:pPr>
          </w:p>
          <w:p w14:paraId="373DB21D" w14:textId="4436A056" w:rsidR="00C20371" w:rsidRDefault="00C20371" w:rsidP="000B0E1B">
            <w:pPr>
              <w:rPr>
                <w:noProof/>
              </w:rPr>
            </w:pPr>
          </w:p>
        </w:tc>
      </w:tr>
      <w:tr w:rsidR="000722BF" w14:paraId="5B5C72EB" w14:textId="77777777" w:rsidTr="00BD0D2A">
        <w:tc>
          <w:tcPr>
            <w:tcW w:w="675" w:type="dxa"/>
          </w:tcPr>
          <w:p w14:paraId="355C6407" w14:textId="584CCB82" w:rsidR="008D48D0" w:rsidRDefault="00E3194F" w:rsidP="000B0E1B">
            <w:r>
              <w:lastRenderedPageBreak/>
              <w:t>7.4</w:t>
            </w:r>
          </w:p>
        </w:tc>
        <w:tc>
          <w:tcPr>
            <w:tcW w:w="1843" w:type="dxa"/>
          </w:tcPr>
          <w:p w14:paraId="34763AD5" w14:textId="36931CA7" w:rsidR="008D48D0" w:rsidRDefault="00E3194F" w:rsidP="000B0E1B">
            <w:r>
              <w:t xml:space="preserve">Click “Delete” button and delete </w:t>
            </w:r>
            <w:r w:rsidR="00D55ACE">
              <w:t>Tuesday Tap class</w:t>
            </w:r>
          </w:p>
        </w:tc>
        <w:tc>
          <w:tcPr>
            <w:tcW w:w="1758" w:type="dxa"/>
          </w:tcPr>
          <w:p w14:paraId="36BBD280" w14:textId="3D8B0FA1" w:rsidR="008D48D0" w:rsidRDefault="008832C0" w:rsidP="000B0E1B">
            <w:r>
              <w:t xml:space="preserve">“Are you sure you want to delete </w:t>
            </w:r>
            <w:r w:rsidR="00C5175E">
              <w:t>“message</w:t>
            </w:r>
            <w:r>
              <w:t xml:space="preserve"> </w:t>
            </w:r>
            <w:proofErr w:type="gramStart"/>
            <w:r>
              <w:t>appear</w:t>
            </w:r>
            <w:proofErr w:type="gramEnd"/>
            <w:r>
              <w:t xml:space="preserve"> and </w:t>
            </w:r>
            <w:r w:rsidR="00D55ACE">
              <w:t xml:space="preserve">Tuesday Tap class deleted </w:t>
            </w:r>
          </w:p>
        </w:tc>
        <w:tc>
          <w:tcPr>
            <w:tcW w:w="636" w:type="dxa"/>
          </w:tcPr>
          <w:p w14:paraId="5E873929" w14:textId="44B3765D" w:rsidR="008D48D0" w:rsidRDefault="008832C0" w:rsidP="000B0E1B">
            <w:r>
              <w:t>OK</w:t>
            </w:r>
          </w:p>
        </w:tc>
        <w:tc>
          <w:tcPr>
            <w:tcW w:w="3944" w:type="dxa"/>
          </w:tcPr>
          <w:p w14:paraId="1CA8F4A1" w14:textId="77777777" w:rsidR="008D48D0" w:rsidRDefault="008832C0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6C7FB" wp14:editId="64E6B19F">
                  <wp:extent cx="2272937" cy="1221704"/>
                  <wp:effectExtent l="0" t="0" r="0" b="0"/>
                  <wp:docPr id="779967050" name="Picture 21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967050" name="Picture 779967050" descr="Manage Classes - Google Chrom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639" cy="123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8D0BC" w14:textId="5620BC1D" w:rsidR="008832C0" w:rsidRDefault="003835B1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DD772E" wp14:editId="3074BB06">
                  <wp:extent cx="2590005" cy="1392128"/>
                  <wp:effectExtent l="0" t="0" r="1270" b="0"/>
                  <wp:docPr id="1936251219" name="Picture 22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251219" name="Picture 1936251219" descr="Manage Classes - Google Chrom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309" cy="139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27CCFBAA" w14:textId="77777777" w:rsidTr="00BD0D2A">
        <w:tc>
          <w:tcPr>
            <w:tcW w:w="675" w:type="dxa"/>
          </w:tcPr>
          <w:p w14:paraId="3DF05912" w14:textId="5DB6CD0F" w:rsidR="008D48D0" w:rsidRDefault="003835B1" w:rsidP="000B0E1B">
            <w:r>
              <w:t>7.5</w:t>
            </w:r>
          </w:p>
        </w:tc>
        <w:tc>
          <w:tcPr>
            <w:tcW w:w="1843" w:type="dxa"/>
          </w:tcPr>
          <w:p w14:paraId="4895D17E" w14:textId="564FD906" w:rsidR="008D48D0" w:rsidRDefault="003835B1" w:rsidP="000B0E1B">
            <w:r>
              <w:t xml:space="preserve">Click “Add New Class” button </w:t>
            </w:r>
          </w:p>
        </w:tc>
        <w:tc>
          <w:tcPr>
            <w:tcW w:w="1758" w:type="dxa"/>
          </w:tcPr>
          <w:p w14:paraId="3692B354" w14:textId="7CA7C6DB" w:rsidR="008D48D0" w:rsidRDefault="00173300" w:rsidP="000B0E1B">
            <w:r>
              <w:t xml:space="preserve">Add new class form appear </w:t>
            </w:r>
          </w:p>
        </w:tc>
        <w:tc>
          <w:tcPr>
            <w:tcW w:w="636" w:type="dxa"/>
          </w:tcPr>
          <w:p w14:paraId="34F66E37" w14:textId="5AD83267" w:rsidR="008D48D0" w:rsidRDefault="003835B1" w:rsidP="000B0E1B">
            <w:r>
              <w:t>Ok</w:t>
            </w:r>
          </w:p>
        </w:tc>
        <w:tc>
          <w:tcPr>
            <w:tcW w:w="3944" w:type="dxa"/>
          </w:tcPr>
          <w:p w14:paraId="6CEEFF81" w14:textId="3F3BE7E6" w:rsidR="008D48D0" w:rsidRDefault="00173300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C2709" wp14:editId="1B56CB3C">
                  <wp:extent cx="3270489" cy="1757888"/>
                  <wp:effectExtent l="0" t="0" r="6350" b="0"/>
                  <wp:docPr id="1052264240" name="Picture 23" descr="Add New Clas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264240" name="Picture 1052264240" descr="Add New Class - Google Chrome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25" cy="176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119FB4BC" w14:textId="77777777" w:rsidTr="00BD0D2A">
        <w:tc>
          <w:tcPr>
            <w:tcW w:w="675" w:type="dxa"/>
          </w:tcPr>
          <w:p w14:paraId="44C5FE3F" w14:textId="337F0F38" w:rsidR="003835B1" w:rsidRDefault="00173300" w:rsidP="000B0E1B">
            <w:r>
              <w:t>7.6</w:t>
            </w:r>
          </w:p>
        </w:tc>
        <w:tc>
          <w:tcPr>
            <w:tcW w:w="1843" w:type="dxa"/>
          </w:tcPr>
          <w:p w14:paraId="7AB79E79" w14:textId="21DE161C" w:rsidR="003835B1" w:rsidRDefault="00173300" w:rsidP="000B0E1B">
            <w:r>
              <w:t xml:space="preserve">Provide all details for </w:t>
            </w:r>
            <w:r w:rsidR="00154BA9">
              <w:t>the new</w:t>
            </w:r>
            <w:r>
              <w:t xml:space="preserve"> class </w:t>
            </w:r>
            <w:r w:rsidR="00154BA9">
              <w:t>and click “Add Class”</w:t>
            </w:r>
          </w:p>
        </w:tc>
        <w:tc>
          <w:tcPr>
            <w:tcW w:w="1758" w:type="dxa"/>
          </w:tcPr>
          <w:p w14:paraId="7147798C" w14:textId="3565BDBC" w:rsidR="003835B1" w:rsidRDefault="00154BA9" w:rsidP="000B0E1B">
            <w:r>
              <w:t xml:space="preserve">New Class appear on </w:t>
            </w:r>
            <w:r w:rsidR="00C5175E">
              <w:t xml:space="preserve">the manage page </w:t>
            </w:r>
            <w:r w:rsidR="004A1BC9">
              <w:t xml:space="preserve">at the end of the list </w:t>
            </w:r>
            <w:r w:rsidR="00C5175E">
              <w:t xml:space="preserve">and classes page </w:t>
            </w:r>
          </w:p>
        </w:tc>
        <w:tc>
          <w:tcPr>
            <w:tcW w:w="636" w:type="dxa"/>
          </w:tcPr>
          <w:p w14:paraId="5E0ED7C9" w14:textId="6ADC3AD4" w:rsidR="003835B1" w:rsidRDefault="00505FEE" w:rsidP="000B0E1B">
            <w:r>
              <w:t>OK</w:t>
            </w:r>
          </w:p>
        </w:tc>
        <w:tc>
          <w:tcPr>
            <w:tcW w:w="3944" w:type="dxa"/>
          </w:tcPr>
          <w:p w14:paraId="1C0EA501" w14:textId="77777777" w:rsidR="003835B1" w:rsidRDefault="00505FEE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BD706" wp14:editId="10943A61">
                  <wp:extent cx="2429691" cy="1305959"/>
                  <wp:effectExtent l="0" t="0" r="8890" b="8890"/>
                  <wp:docPr id="811461903" name="Picture 24" descr="Add New Clas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461903" name="Picture 811461903" descr="Add New Class - Google Chrom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767" cy="131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3CA19" w14:textId="1C9DDF82" w:rsidR="00505FEE" w:rsidRDefault="004A1BC9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944F12" wp14:editId="45349B16">
                  <wp:extent cx="2923302" cy="1571275"/>
                  <wp:effectExtent l="0" t="0" r="0" b="0"/>
                  <wp:docPr id="64269016" name="Picture 25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69016" name="Picture 64269016" descr="Manage Classes - Google Chrom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71" cy="159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91175" w14:textId="62F0718F" w:rsidR="00505FEE" w:rsidRDefault="005219F1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175FB" wp14:editId="6C8E7C89">
                  <wp:extent cx="2705877" cy="1454409"/>
                  <wp:effectExtent l="0" t="0" r="0" b="0"/>
                  <wp:docPr id="102500291" name="Picture 26" descr="Weekly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00291" name="Picture 102500291" descr="Weekly Classes - Google Chrom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197" cy="148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4017C94E" w14:textId="77777777" w:rsidTr="00BD0D2A">
        <w:tc>
          <w:tcPr>
            <w:tcW w:w="675" w:type="dxa"/>
          </w:tcPr>
          <w:p w14:paraId="1BD69ACE" w14:textId="3F34F79F" w:rsidR="003835B1" w:rsidRDefault="00F945BD" w:rsidP="000B0E1B">
            <w:r>
              <w:lastRenderedPageBreak/>
              <w:t>7.7</w:t>
            </w:r>
          </w:p>
        </w:tc>
        <w:tc>
          <w:tcPr>
            <w:tcW w:w="1843" w:type="dxa"/>
          </w:tcPr>
          <w:p w14:paraId="12FD8870" w14:textId="2D172F76" w:rsidR="003835B1" w:rsidRDefault="009A1742" w:rsidP="000B0E1B">
            <w:r>
              <w:t xml:space="preserve">Go to Manage Workshop page </w:t>
            </w:r>
          </w:p>
        </w:tc>
        <w:tc>
          <w:tcPr>
            <w:tcW w:w="1758" w:type="dxa"/>
          </w:tcPr>
          <w:p w14:paraId="2367DBA0" w14:textId="6851D271" w:rsidR="003835B1" w:rsidRDefault="009A1742" w:rsidP="000B0E1B">
            <w:r>
              <w:t>Manage Workshop Page loads</w:t>
            </w:r>
          </w:p>
        </w:tc>
        <w:tc>
          <w:tcPr>
            <w:tcW w:w="636" w:type="dxa"/>
          </w:tcPr>
          <w:p w14:paraId="62613FAC" w14:textId="605176FB" w:rsidR="003835B1" w:rsidRDefault="009A1742" w:rsidP="000B0E1B">
            <w:r>
              <w:t>OK</w:t>
            </w:r>
          </w:p>
        </w:tc>
        <w:tc>
          <w:tcPr>
            <w:tcW w:w="3944" w:type="dxa"/>
          </w:tcPr>
          <w:p w14:paraId="47D48C51" w14:textId="48B05263" w:rsidR="003835B1" w:rsidRDefault="009A1742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556B1F" wp14:editId="23872BA4">
                  <wp:extent cx="2742766" cy="1474237"/>
                  <wp:effectExtent l="0" t="0" r="635" b="0"/>
                  <wp:docPr id="132776391" name="Picture 27" descr="Manage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76391" name="Picture 132776391" descr="Manage Workshops - Google Chrom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40" cy="148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3A76CA87" w14:textId="77777777" w:rsidTr="00BD0D2A">
        <w:tc>
          <w:tcPr>
            <w:tcW w:w="675" w:type="dxa"/>
          </w:tcPr>
          <w:p w14:paraId="650508E0" w14:textId="7C634E69" w:rsidR="003835B1" w:rsidRDefault="009A1742" w:rsidP="000B0E1B">
            <w:r>
              <w:t>7.8</w:t>
            </w:r>
          </w:p>
        </w:tc>
        <w:tc>
          <w:tcPr>
            <w:tcW w:w="1843" w:type="dxa"/>
          </w:tcPr>
          <w:p w14:paraId="0D326B92" w14:textId="65E85BDB" w:rsidR="003835B1" w:rsidRDefault="00B608FD" w:rsidP="000B0E1B">
            <w:r>
              <w:t>Click “Edit” button</w:t>
            </w:r>
          </w:p>
        </w:tc>
        <w:tc>
          <w:tcPr>
            <w:tcW w:w="1758" w:type="dxa"/>
          </w:tcPr>
          <w:p w14:paraId="62556C9F" w14:textId="038CBFEC" w:rsidR="003835B1" w:rsidRDefault="0038715B" w:rsidP="000B0E1B">
            <w:r>
              <w:t>Edit workshop page loads and edit workshop form appear</w:t>
            </w:r>
          </w:p>
        </w:tc>
        <w:tc>
          <w:tcPr>
            <w:tcW w:w="636" w:type="dxa"/>
          </w:tcPr>
          <w:p w14:paraId="0234EC87" w14:textId="5237060C" w:rsidR="003835B1" w:rsidRDefault="0038715B" w:rsidP="000B0E1B">
            <w:r>
              <w:t>OK</w:t>
            </w:r>
          </w:p>
        </w:tc>
        <w:tc>
          <w:tcPr>
            <w:tcW w:w="3944" w:type="dxa"/>
          </w:tcPr>
          <w:p w14:paraId="4362A593" w14:textId="0581D95C" w:rsidR="003835B1" w:rsidRDefault="002E417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C508C" wp14:editId="71E0315F">
                  <wp:extent cx="2526730" cy="1358117"/>
                  <wp:effectExtent l="0" t="0" r="6985" b="0"/>
                  <wp:docPr id="397885791" name="Picture 28" descr="Edit Workshop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885791" name="Picture 397885791" descr="Edit Workshop - Google Chrome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726" cy="136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78051B50" w14:textId="77777777" w:rsidTr="00BD0D2A">
        <w:tc>
          <w:tcPr>
            <w:tcW w:w="675" w:type="dxa"/>
          </w:tcPr>
          <w:p w14:paraId="5F0B2CDF" w14:textId="58935D47" w:rsidR="003835B1" w:rsidRDefault="002E4179" w:rsidP="000B0E1B">
            <w:r>
              <w:t>7.9</w:t>
            </w:r>
          </w:p>
        </w:tc>
        <w:tc>
          <w:tcPr>
            <w:tcW w:w="1843" w:type="dxa"/>
          </w:tcPr>
          <w:p w14:paraId="4AC54233" w14:textId="47A0C538" w:rsidR="003835B1" w:rsidRDefault="00FE55F5" w:rsidP="000B0E1B">
            <w:r>
              <w:t xml:space="preserve">Edit Summer ballet intensive </w:t>
            </w:r>
            <w:r w:rsidR="0065172A">
              <w:t>workshop level to advanced and click “Save Changes”</w:t>
            </w:r>
          </w:p>
        </w:tc>
        <w:tc>
          <w:tcPr>
            <w:tcW w:w="1758" w:type="dxa"/>
          </w:tcPr>
          <w:p w14:paraId="0C897A8B" w14:textId="4187326F" w:rsidR="003835B1" w:rsidRDefault="008765F8" w:rsidP="000B0E1B">
            <w:r>
              <w:t xml:space="preserve">Summer workshop level changed from beginner to </w:t>
            </w:r>
            <w:proofErr w:type="gramStart"/>
            <w:r>
              <w:t>advanced ,</w:t>
            </w:r>
            <w:proofErr w:type="gramEnd"/>
            <w:r>
              <w:t xml:space="preserve"> changes appear on the manage workshop page and workshop page </w:t>
            </w:r>
          </w:p>
        </w:tc>
        <w:tc>
          <w:tcPr>
            <w:tcW w:w="636" w:type="dxa"/>
          </w:tcPr>
          <w:p w14:paraId="112EDC13" w14:textId="64CE9B9C" w:rsidR="003835B1" w:rsidRDefault="008765F8" w:rsidP="000B0E1B">
            <w:r>
              <w:t>OK</w:t>
            </w:r>
          </w:p>
        </w:tc>
        <w:tc>
          <w:tcPr>
            <w:tcW w:w="3944" w:type="dxa"/>
          </w:tcPr>
          <w:p w14:paraId="2CA0241D" w14:textId="77777777" w:rsidR="003835B1" w:rsidRDefault="008765F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B6C047" wp14:editId="7EBC5B92">
                  <wp:extent cx="2381173" cy="1279880"/>
                  <wp:effectExtent l="0" t="0" r="635" b="0"/>
                  <wp:docPr id="918171761" name="Picture 29" descr="Manage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71761" name="Picture 918171761" descr="Manage Workshops - Google Chrom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235" cy="1285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D7382" w14:textId="3973CCE3" w:rsidR="008765F8" w:rsidRDefault="000722BF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87ED0B" wp14:editId="6B665C95">
                  <wp:extent cx="2240359" cy="2067664"/>
                  <wp:effectExtent l="0" t="0" r="7620" b="8890"/>
                  <wp:docPr id="36454074" name="Picture 3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4074" name="Picture 30" descr="A screenshot of a computer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853" cy="208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1F3CCDE5" w14:textId="77777777" w:rsidTr="00BD0D2A">
        <w:tc>
          <w:tcPr>
            <w:tcW w:w="675" w:type="dxa"/>
          </w:tcPr>
          <w:p w14:paraId="6078244E" w14:textId="7F380DAB" w:rsidR="003835B1" w:rsidRDefault="00941FCD" w:rsidP="000B0E1B">
            <w:r>
              <w:lastRenderedPageBreak/>
              <w:t>7.10</w:t>
            </w:r>
          </w:p>
        </w:tc>
        <w:tc>
          <w:tcPr>
            <w:tcW w:w="1843" w:type="dxa"/>
          </w:tcPr>
          <w:p w14:paraId="7C15A3B7" w14:textId="4C02032F" w:rsidR="003835B1" w:rsidRDefault="00530360" w:rsidP="000B0E1B">
            <w:r>
              <w:t xml:space="preserve">Click “Add New Workshop” </w:t>
            </w:r>
          </w:p>
        </w:tc>
        <w:tc>
          <w:tcPr>
            <w:tcW w:w="1758" w:type="dxa"/>
          </w:tcPr>
          <w:p w14:paraId="6536AC73" w14:textId="1B6809F7" w:rsidR="003835B1" w:rsidRDefault="00530360" w:rsidP="000B0E1B">
            <w:r>
              <w:t xml:space="preserve">Add new workshop page loads and form appear </w:t>
            </w:r>
          </w:p>
        </w:tc>
        <w:tc>
          <w:tcPr>
            <w:tcW w:w="636" w:type="dxa"/>
          </w:tcPr>
          <w:p w14:paraId="7D82931D" w14:textId="6A5832F5" w:rsidR="003835B1" w:rsidRDefault="00CF783C" w:rsidP="000B0E1B">
            <w:r>
              <w:t>OK</w:t>
            </w:r>
          </w:p>
        </w:tc>
        <w:tc>
          <w:tcPr>
            <w:tcW w:w="3944" w:type="dxa"/>
          </w:tcPr>
          <w:p w14:paraId="1552A97D" w14:textId="45F09184" w:rsidR="003835B1" w:rsidRDefault="00CF783C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0B3F5C" wp14:editId="30B8E15D">
                  <wp:extent cx="2367280" cy="1272540"/>
                  <wp:effectExtent l="0" t="0" r="0" b="3810"/>
                  <wp:docPr id="1612253389" name="Picture 31" descr="Add New Workshop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53389" name="Picture 1612253389" descr="Add New Workshop - Google Chrom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12B69894" w14:textId="77777777" w:rsidTr="00BD0D2A">
        <w:tc>
          <w:tcPr>
            <w:tcW w:w="675" w:type="dxa"/>
          </w:tcPr>
          <w:p w14:paraId="2AAB6D43" w14:textId="067BCA05" w:rsidR="003835B1" w:rsidRDefault="00CF783C" w:rsidP="000B0E1B">
            <w:r>
              <w:t>7.11</w:t>
            </w:r>
          </w:p>
        </w:tc>
        <w:tc>
          <w:tcPr>
            <w:tcW w:w="1843" w:type="dxa"/>
          </w:tcPr>
          <w:p w14:paraId="0D8B698D" w14:textId="0E80716C" w:rsidR="003835B1" w:rsidRDefault="00CF783C" w:rsidP="000B0E1B">
            <w:r>
              <w:t xml:space="preserve">Provide details for new workshop and click </w:t>
            </w:r>
            <w:r w:rsidR="00C005C5">
              <w:t>“Add</w:t>
            </w:r>
            <w:r>
              <w:t xml:space="preserve"> Workshop” button</w:t>
            </w:r>
          </w:p>
        </w:tc>
        <w:tc>
          <w:tcPr>
            <w:tcW w:w="1758" w:type="dxa"/>
          </w:tcPr>
          <w:p w14:paraId="385D0144" w14:textId="5E49E8AE" w:rsidR="003835B1" w:rsidRDefault="00CF783C" w:rsidP="000B0E1B">
            <w:r>
              <w:t xml:space="preserve">New Workshop </w:t>
            </w:r>
            <w:r w:rsidR="00E03E1C">
              <w:t>appear on the manage workshop and workshop page</w:t>
            </w:r>
          </w:p>
        </w:tc>
        <w:tc>
          <w:tcPr>
            <w:tcW w:w="636" w:type="dxa"/>
          </w:tcPr>
          <w:p w14:paraId="63066CA3" w14:textId="71391B2D" w:rsidR="003835B1" w:rsidRDefault="00E03E1C" w:rsidP="000B0E1B">
            <w:r>
              <w:t>OK</w:t>
            </w:r>
          </w:p>
        </w:tc>
        <w:tc>
          <w:tcPr>
            <w:tcW w:w="3944" w:type="dxa"/>
          </w:tcPr>
          <w:p w14:paraId="6A69B9E3" w14:textId="77777777" w:rsidR="0091052F" w:rsidRDefault="0091052F" w:rsidP="000B0E1B">
            <w:pPr>
              <w:rPr>
                <w:noProof/>
              </w:rPr>
            </w:pPr>
          </w:p>
          <w:p w14:paraId="14E363E5" w14:textId="77777777" w:rsidR="003835B1" w:rsidRDefault="0091052F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01C7D8" wp14:editId="04D94CF8">
                  <wp:extent cx="2829041" cy="1520762"/>
                  <wp:effectExtent l="0" t="0" r="0" b="3810"/>
                  <wp:docPr id="997411101" name="Picture 33" descr="Add New Workshop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411101" name="Picture 997411101" descr="Add New Workshop - Google Chrom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86" cy="153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E5631" w14:textId="77777777" w:rsidR="0091052F" w:rsidRDefault="0091052F" w:rsidP="000B0E1B">
            <w:pPr>
              <w:rPr>
                <w:noProof/>
              </w:rPr>
            </w:pPr>
          </w:p>
          <w:p w14:paraId="0CDE2758" w14:textId="77777777" w:rsidR="0091052F" w:rsidRDefault="0053240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1FE026" wp14:editId="22EF811E">
                  <wp:extent cx="2821577" cy="1516749"/>
                  <wp:effectExtent l="0" t="0" r="0" b="7620"/>
                  <wp:docPr id="424820942" name="Picture 34" descr="Manage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820942" name="Picture 424820942" descr="Manage Workshops - Google Chrom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655" cy="1522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8A603" w14:textId="77777777" w:rsidR="00532409" w:rsidRDefault="00532409" w:rsidP="000B0E1B">
            <w:pPr>
              <w:rPr>
                <w:noProof/>
              </w:rPr>
            </w:pPr>
          </w:p>
          <w:p w14:paraId="36B21A84" w14:textId="77777777" w:rsidR="00532409" w:rsidRDefault="0053240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10E55" wp14:editId="491BDA72">
                  <wp:extent cx="2235652" cy="1201783"/>
                  <wp:effectExtent l="0" t="0" r="0" b="0"/>
                  <wp:docPr id="54664587" name="Picture 35" descr="Weekend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4587" name="Picture 54664587" descr="Weekend Workshops - Google Chrom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015" cy="1208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C8E1F" w14:textId="77777777" w:rsidR="0097050F" w:rsidRDefault="0097050F" w:rsidP="000B0E1B">
            <w:pPr>
              <w:rPr>
                <w:noProof/>
              </w:rPr>
            </w:pPr>
          </w:p>
          <w:p w14:paraId="08828861" w14:textId="5309B75B" w:rsidR="0097050F" w:rsidRDefault="0097050F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C0BC1" wp14:editId="49D62C41">
                  <wp:extent cx="2367280" cy="1272540"/>
                  <wp:effectExtent l="0" t="0" r="0" b="3810"/>
                  <wp:docPr id="2134841543" name="Picture 36" descr="Elite Dance Lab Advanced Intensive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841543" name="Picture 2134841543" descr="Elite Dance Lab Advanced Intensive - Google Chrom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15E4DF89" w14:textId="77777777" w:rsidTr="00BD0D2A">
        <w:tc>
          <w:tcPr>
            <w:tcW w:w="675" w:type="dxa"/>
          </w:tcPr>
          <w:p w14:paraId="27E03188" w14:textId="3E747737" w:rsidR="003835B1" w:rsidRDefault="002F79EC" w:rsidP="000B0E1B">
            <w:r>
              <w:lastRenderedPageBreak/>
              <w:t>7.12</w:t>
            </w:r>
          </w:p>
        </w:tc>
        <w:tc>
          <w:tcPr>
            <w:tcW w:w="1843" w:type="dxa"/>
          </w:tcPr>
          <w:p w14:paraId="5ED8EA46" w14:textId="758406CB" w:rsidR="003835B1" w:rsidRDefault="00EB2484" w:rsidP="000B0E1B">
            <w:r>
              <w:t xml:space="preserve">Go to Class page add few people to all classes and open Class Enrolments page </w:t>
            </w:r>
          </w:p>
        </w:tc>
        <w:tc>
          <w:tcPr>
            <w:tcW w:w="1758" w:type="dxa"/>
          </w:tcPr>
          <w:p w14:paraId="42A05E4A" w14:textId="009EFA6D" w:rsidR="003835B1" w:rsidRDefault="00136B09" w:rsidP="000B0E1B">
            <w:r>
              <w:t xml:space="preserve">Added people appear on the class enrolments page </w:t>
            </w:r>
          </w:p>
        </w:tc>
        <w:tc>
          <w:tcPr>
            <w:tcW w:w="636" w:type="dxa"/>
          </w:tcPr>
          <w:p w14:paraId="1D4E1513" w14:textId="23569099" w:rsidR="003835B1" w:rsidRDefault="00136B09" w:rsidP="000B0E1B">
            <w:r>
              <w:t>OK</w:t>
            </w:r>
          </w:p>
        </w:tc>
        <w:tc>
          <w:tcPr>
            <w:tcW w:w="3944" w:type="dxa"/>
          </w:tcPr>
          <w:p w14:paraId="578B4BB9" w14:textId="5A8942F6" w:rsidR="003835B1" w:rsidRDefault="00136B0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AC1B0" wp14:editId="4603BA72">
                  <wp:extent cx="2943840" cy="1582472"/>
                  <wp:effectExtent l="0" t="0" r="9525" b="0"/>
                  <wp:docPr id="628650597" name="Picture 37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650597" name="Picture 628650597" descr="Class Enrolments - Google Chrom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450" cy="158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2BF" w14:paraId="666BEA15" w14:textId="77777777" w:rsidTr="00BD0D2A">
        <w:tc>
          <w:tcPr>
            <w:tcW w:w="675" w:type="dxa"/>
          </w:tcPr>
          <w:p w14:paraId="74A86738" w14:textId="6D64DF36" w:rsidR="003835B1" w:rsidRDefault="002F79EC" w:rsidP="000B0E1B">
            <w:r>
              <w:t>7.13</w:t>
            </w:r>
          </w:p>
        </w:tc>
        <w:tc>
          <w:tcPr>
            <w:tcW w:w="1843" w:type="dxa"/>
          </w:tcPr>
          <w:p w14:paraId="7B8CB28C" w14:textId="1440072D" w:rsidR="003835B1" w:rsidRDefault="009E718F" w:rsidP="000B0E1B">
            <w:r>
              <w:t xml:space="preserve">Delete booking on the </w:t>
            </w:r>
            <w:r w:rsidR="00E4122E">
              <w:t>c</w:t>
            </w:r>
            <w:r w:rsidR="00136B09">
              <w:t xml:space="preserve">lass </w:t>
            </w:r>
            <w:r>
              <w:t xml:space="preserve">enrolments </w:t>
            </w:r>
            <w:proofErr w:type="gramStart"/>
            <w:r>
              <w:t>page</w:t>
            </w:r>
            <w:r w:rsidR="00E4122E">
              <w:t>(</w:t>
            </w:r>
            <w:proofErr w:type="gramEnd"/>
            <w:r w:rsidR="00E4122E">
              <w:t xml:space="preserve">Ballet , Mark) </w:t>
            </w:r>
            <w:r>
              <w:t xml:space="preserve"> </w:t>
            </w:r>
          </w:p>
        </w:tc>
        <w:tc>
          <w:tcPr>
            <w:tcW w:w="1758" w:type="dxa"/>
          </w:tcPr>
          <w:p w14:paraId="5FAA9194" w14:textId="558A03DE" w:rsidR="003835B1" w:rsidRDefault="00101B9B" w:rsidP="000B0E1B">
            <w:r>
              <w:t xml:space="preserve">Booking deleted Mark is </w:t>
            </w:r>
            <w:proofErr w:type="spellStart"/>
            <w:r>
              <w:t>not longer</w:t>
            </w:r>
            <w:proofErr w:type="spellEnd"/>
            <w:r>
              <w:t xml:space="preserve"> on the list </w:t>
            </w:r>
          </w:p>
        </w:tc>
        <w:tc>
          <w:tcPr>
            <w:tcW w:w="636" w:type="dxa"/>
          </w:tcPr>
          <w:p w14:paraId="2D9FCA2F" w14:textId="218B242F" w:rsidR="003835B1" w:rsidRDefault="00101B9B" w:rsidP="000B0E1B">
            <w:r>
              <w:t>OK</w:t>
            </w:r>
          </w:p>
        </w:tc>
        <w:tc>
          <w:tcPr>
            <w:tcW w:w="3944" w:type="dxa"/>
          </w:tcPr>
          <w:p w14:paraId="5ACABD61" w14:textId="77777777" w:rsidR="003835B1" w:rsidRDefault="00414045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8BB7A" wp14:editId="34F3D47B">
                  <wp:extent cx="2367280" cy="1272540"/>
                  <wp:effectExtent l="0" t="0" r="0" b="3810"/>
                  <wp:docPr id="1501104535" name="Picture 38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104535" name="Picture 1501104535" descr="Class Enrolments - Google Chrome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C4ABC" w14:textId="00F2EFD8" w:rsidR="00414045" w:rsidRDefault="00414045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7DDFB" wp14:editId="475B5ED5">
                  <wp:extent cx="2367280" cy="1272540"/>
                  <wp:effectExtent l="0" t="0" r="0" b="3810"/>
                  <wp:docPr id="623574664" name="Picture 39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574664" name="Picture 623574664" descr="Class Enrolments - Google Chrome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45" w14:paraId="51C92655" w14:textId="77777777" w:rsidTr="00BD0D2A">
        <w:tc>
          <w:tcPr>
            <w:tcW w:w="675" w:type="dxa"/>
          </w:tcPr>
          <w:p w14:paraId="6BF849EC" w14:textId="58FE0C19" w:rsidR="00414045" w:rsidRDefault="00C57667" w:rsidP="000B0E1B">
            <w:r>
              <w:t>7.14</w:t>
            </w:r>
          </w:p>
        </w:tc>
        <w:tc>
          <w:tcPr>
            <w:tcW w:w="1843" w:type="dxa"/>
          </w:tcPr>
          <w:p w14:paraId="2F38CA10" w14:textId="112AAA99" w:rsidR="00414045" w:rsidRDefault="00F439A2" w:rsidP="000B0E1B">
            <w:r>
              <w:t xml:space="preserve">Use filter option and click “Filter” button </w:t>
            </w:r>
          </w:p>
        </w:tc>
        <w:tc>
          <w:tcPr>
            <w:tcW w:w="1758" w:type="dxa"/>
          </w:tcPr>
          <w:p w14:paraId="30AC8DDF" w14:textId="117559FE" w:rsidR="00414045" w:rsidRDefault="005D37B9" w:rsidP="000B0E1B">
            <w:r>
              <w:t>Filters working properly by dance type</w:t>
            </w:r>
          </w:p>
        </w:tc>
        <w:tc>
          <w:tcPr>
            <w:tcW w:w="636" w:type="dxa"/>
          </w:tcPr>
          <w:p w14:paraId="66CB777B" w14:textId="44F9C8B2" w:rsidR="00414045" w:rsidRDefault="005D37B9" w:rsidP="000B0E1B">
            <w:r>
              <w:t>OK</w:t>
            </w:r>
          </w:p>
        </w:tc>
        <w:tc>
          <w:tcPr>
            <w:tcW w:w="3944" w:type="dxa"/>
          </w:tcPr>
          <w:p w14:paraId="6CB3C5E7" w14:textId="77777777" w:rsidR="00414045" w:rsidRDefault="005D37B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3382A3" wp14:editId="64E502A9">
                  <wp:extent cx="2367280" cy="1272540"/>
                  <wp:effectExtent l="0" t="0" r="0" b="3810"/>
                  <wp:docPr id="258091545" name="Picture 40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091545" name="Picture 258091545" descr="Class Enrolments - Google Chrome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19A0C" w14:textId="77777777" w:rsidR="005D37B9" w:rsidRDefault="00B11F62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F7C8" wp14:editId="44EC38BD">
                  <wp:extent cx="2367280" cy="1272540"/>
                  <wp:effectExtent l="0" t="0" r="0" b="3810"/>
                  <wp:docPr id="1383779538" name="Picture 41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779538" name="Picture 1383779538" descr="Class Enrolments - Google Chrom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45E94" w14:textId="77777777" w:rsidR="00B11F62" w:rsidRDefault="00B11F62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92EBBC" wp14:editId="42E06C16">
                  <wp:extent cx="2367280" cy="1272540"/>
                  <wp:effectExtent l="0" t="0" r="0" b="3810"/>
                  <wp:docPr id="772487456" name="Picture 42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487456" name="Picture 772487456" descr="Class Enrolments - Google Chrom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72F25" w14:textId="77777777" w:rsidR="00B11F62" w:rsidRDefault="00B11F62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F26EC1" wp14:editId="42CD6FD4">
                  <wp:extent cx="2367280" cy="1272540"/>
                  <wp:effectExtent l="0" t="0" r="0" b="3810"/>
                  <wp:docPr id="1546119411" name="Picture 43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119411" name="Picture 1546119411" descr="Class Enrolments - Google Chrom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390DD" w14:textId="3AA25704" w:rsidR="00B11F62" w:rsidRDefault="008C291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0FF76" wp14:editId="3A126015">
                  <wp:extent cx="2367280" cy="1272540"/>
                  <wp:effectExtent l="0" t="0" r="0" b="3810"/>
                  <wp:docPr id="1506807922" name="Picture 44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807922" name="Picture 1506807922" descr="Class Enrolments - Google Chrome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45" w14:paraId="061A0537" w14:textId="77777777" w:rsidTr="00BD0D2A">
        <w:tc>
          <w:tcPr>
            <w:tcW w:w="675" w:type="dxa"/>
          </w:tcPr>
          <w:p w14:paraId="36779D19" w14:textId="6AA9AA74" w:rsidR="00414045" w:rsidRDefault="008C2918" w:rsidP="000B0E1B">
            <w:r>
              <w:lastRenderedPageBreak/>
              <w:t>7.15</w:t>
            </w:r>
          </w:p>
        </w:tc>
        <w:tc>
          <w:tcPr>
            <w:tcW w:w="1843" w:type="dxa"/>
          </w:tcPr>
          <w:p w14:paraId="25D28646" w14:textId="10AD18C9" w:rsidR="00414045" w:rsidRDefault="00193989" w:rsidP="000B0E1B">
            <w:r>
              <w:t>Go to Workshops page add few people to all classes and open Workshop Enrolments page</w:t>
            </w:r>
          </w:p>
        </w:tc>
        <w:tc>
          <w:tcPr>
            <w:tcW w:w="1758" w:type="dxa"/>
          </w:tcPr>
          <w:p w14:paraId="1875FC21" w14:textId="0FD74E03" w:rsidR="00414045" w:rsidRDefault="00472ECE" w:rsidP="000B0E1B">
            <w:r>
              <w:t>Added people appear on the workshop enrolments page</w:t>
            </w:r>
          </w:p>
        </w:tc>
        <w:tc>
          <w:tcPr>
            <w:tcW w:w="636" w:type="dxa"/>
          </w:tcPr>
          <w:p w14:paraId="01564985" w14:textId="775DED4C" w:rsidR="00414045" w:rsidRDefault="00472ECE" w:rsidP="000B0E1B">
            <w:r>
              <w:t>OK</w:t>
            </w:r>
          </w:p>
        </w:tc>
        <w:tc>
          <w:tcPr>
            <w:tcW w:w="3944" w:type="dxa"/>
          </w:tcPr>
          <w:p w14:paraId="664F2A63" w14:textId="71F131A8" w:rsidR="00414045" w:rsidRDefault="00472ECE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0AEE2B" wp14:editId="51E9EBC1">
                  <wp:extent cx="2367280" cy="1272540"/>
                  <wp:effectExtent l="0" t="0" r="0" b="3810"/>
                  <wp:docPr id="840067479" name="Picture 45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067479" name="Picture 840067479" descr="Workshop Bookings - Google Chrome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45" w14:paraId="06954CA1" w14:textId="77777777" w:rsidTr="00BD0D2A">
        <w:tc>
          <w:tcPr>
            <w:tcW w:w="675" w:type="dxa"/>
          </w:tcPr>
          <w:p w14:paraId="56268DB6" w14:textId="74CC408F" w:rsidR="00414045" w:rsidRDefault="00472ECE" w:rsidP="000B0E1B">
            <w:r>
              <w:t>7.16</w:t>
            </w:r>
          </w:p>
        </w:tc>
        <w:tc>
          <w:tcPr>
            <w:tcW w:w="1843" w:type="dxa"/>
          </w:tcPr>
          <w:p w14:paraId="201753DD" w14:textId="0134A29C" w:rsidR="00414045" w:rsidRDefault="00472ECE" w:rsidP="000B0E1B">
            <w:r>
              <w:t xml:space="preserve">Delete booking on the workshop enrolments </w:t>
            </w:r>
            <w:proofErr w:type="gramStart"/>
            <w:r>
              <w:t>page(</w:t>
            </w:r>
            <w:proofErr w:type="gramEnd"/>
            <w:r w:rsidR="00B73343">
              <w:t>Brad Pitt</w:t>
            </w:r>
            <w:r>
              <w:t xml:space="preserve">)  </w:t>
            </w:r>
          </w:p>
        </w:tc>
        <w:tc>
          <w:tcPr>
            <w:tcW w:w="1758" w:type="dxa"/>
          </w:tcPr>
          <w:p w14:paraId="39F90978" w14:textId="0B28A95C" w:rsidR="00414045" w:rsidRDefault="00B73343" w:rsidP="000B0E1B">
            <w:r>
              <w:t xml:space="preserve">Booking deleted Brad is </w:t>
            </w:r>
            <w:proofErr w:type="spellStart"/>
            <w:proofErr w:type="gramStart"/>
            <w:r>
              <w:t>not</w:t>
            </w:r>
            <w:proofErr w:type="gramEnd"/>
            <w:r>
              <w:t xml:space="preserve"> longer</w:t>
            </w:r>
            <w:proofErr w:type="spellEnd"/>
            <w:r>
              <w:t xml:space="preserve"> on the list</w:t>
            </w:r>
          </w:p>
        </w:tc>
        <w:tc>
          <w:tcPr>
            <w:tcW w:w="636" w:type="dxa"/>
          </w:tcPr>
          <w:p w14:paraId="21ED25AD" w14:textId="3F97B55C" w:rsidR="00414045" w:rsidRDefault="00B73343" w:rsidP="000B0E1B">
            <w:r>
              <w:t>OK</w:t>
            </w:r>
          </w:p>
        </w:tc>
        <w:tc>
          <w:tcPr>
            <w:tcW w:w="3944" w:type="dxa"/>
          </w:tcPr>
          <w:p w14:paraId="21C42FF4" w14:textId="77777777" w:rsidR="00414045" w:rsidRDefault="00E83D42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5AB5A" wp14:editId="584D33AE">
                  <wp:extent cx="2367280" cy="1272540"/>
                  <wp:effectExtent l="0" t="0" r="0" b="3810"/>
                  <wp:docPr id="1893440495" name="Picture 46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440495" name="Picture 1893440495" descr="Workshop Bookings - Google Chrome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B1299" w14:textId="3ABBDE2D" w:rsidR="00E83D42" w:rsidRDefault="00E83D42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474920" wp14:editId="3E3E37C2">
                  <wp:extent cx="2367280" cy="1272540"/>
                  <wp:effectExtent l="0" t="0" r="0" b="3810"/>
                  <wp:docPr id="386771628" name="Picture 47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771628" name="Picture 386771628" descr="Workshop Bookings - Google Chrom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45" w14:paraId="64328AB7" w14:textId="77777777" w:rsidTr="00BD0D2A">
        <w:tc>
          <w:tcPr>
            <w:tcW w:w="675" w:type="dxa"/>
          </w:tcPr>
          <w:p w14:paraId="3A7E91DA" w14:textId="221E681D" w:rsidR="00414045" w:rsidRDefault="00E83D42" w:rsidP="000B0E1B">
            <w:r>
              <w:lastRenderedPageBreak/>
              <w:t>7.17</w:t>
            </w:r>
          </w:p>
        </w:tc>
        <w:tc>
          <w:tcPr>
            <w:tcW w:w="1843" w:type="dxa"/>
          </w:tcPr>
          <w:p w14:paraId="24AE3DF3" w14:textId="56E9B631" w:rsidR="00414045" w:rsidRDefault="00E83D42" w:rsidP="000B0E1B">
            <w:r>
              <w:t>Use filter option and click “Filter” button</w:t>
            </w:r>
          </w:p>
        </w:tc>
        <w:tc>
          <w:tcPr>
            <w:tcW w:w="1758" w:type="dxa"/>
          </w:tcPr>
          <w:p w14:paraId="4B8B6061" w14:textId="37016D21" w:rsidR="00414045" w:rsidRDefault="00E83D42" w:rsidP="000B0E1B">
            <w:r>
              <w:t xml:space="preserve">Filters working properly by </w:t>
            </w:r>
            <w:r w:rsidR="005E15E1">
              <w:t>workshop name</w:t>
            </w:r>
          </w:p>
        </w:tc>
        <w:tc>
          <w:tcPr>
            <w:tcW w:w="636" w:type="dxa"/>
          </w:tcPr>
          <w:p w14:paraId="3CFD3F8E" w14:textId="22632CF6" w:rsidR="00414045" w:rsidRDefault="005E15E1" w:rsidP="000B0E1B">
            <w:r>
              <w:t>OK</w:t>
            </w:r>
          </w:p>
        </w:tc>
        <w:tc>
          <w:tcPr>
            <w:tcW w:w="3944" w:type="dxa"/>
          </w:tcPr>
          <w:p w14:paraId="1AA47EFB" w14:textId="77777777" w:rsidR="00414045" w:rsidRDefault="005E15E1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CFAFE" wp14:editId="6C2B2D53">
                  <wp:extent cx="2367280" cy="1272540"/>
                  <wp:effectExtent l="0" t="0" r="0" b="3810"/>
                  <wp:docPr id="436944318" name="Picture 48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944318" name="Picture 436944318" descr="Workshop Bookings - Google Chrom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DEFA9" w14:textId="77777777" w:rsidR="005E15E1" w:rsidRDefault="005E15E1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CF870" wp14:editId="23D2F3AB">
                  <wp:extent cx="2367280" cy="1272540"/>
                  <wp:effectExtent l="0" t="0" r="0" b="3810"/>
                  <wp:docPr id="853842722" name="Picture 49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842722" name="Picture 853842722" descr="Workshop Bookings - Google Chrome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C0E04" w14:textId="3CB75529" w:rsidR="007C54F4" w:rsidRDefault="007C54F4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4AD4CB" wp14:editId="0B3EC776">
                  <wp:extent cx="2367280" cy="1272540"/>
                  <wp:effectExtent l="0" t="0" r="0" b="3810"/>
                  <wp:docPr id="943691252" name="Picture 50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691252" name="Picture 943691252" descr="Workshop Bookings - Google Chrome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08780815" w14:textId="77777777" w:rsidTr="00BD0D2A">
        <w:tc>
          <w:tcPr>
            <w:tcW w:w="675" w:type="dxa"/>
          </w:tcPr>
          <w:p w14:paraId="02AA3CCC" w14:textId="4717B02B" w:rsidR="007C54F4" w:rsidRDefault="00BD0D2A" w:rsidP="000B0E1B">
            <w:r>
              <w:t>7</w:t>
            </w:r>
            <w:r w:rsidR="005C74C8">
              <w:t>.</w:t>
            </w:r>
            <w:r>
              <w:t>18</w:t>
            </w:r>
          </w:p>
        </w:tc>
        <w:tc>
          <w:tcPr>
            <w:tcW w:w="1843" w:type="dxa"/>
          </w:tcPr>
          <w:p w14:paraId="57EB054C" w14:textId="30896D41" w:rsidR="007C54F4" w:rsidRDefault="007D0869" w:rsidP="000B0E1B">
            <w:r>
              <w:t xml:space="preserve">Go to Manage User page </w:t>
            </w:r>
          </w:p>
        </w:tc>
        <w:tc>
          <w:tcPr>
            <w:tcW w:w="1758" w:type="dxa"/>
          </w:tcPr>
          <w:p w14:paraId="6E370E60" w14:textId="050ED431" w:rsidR="007C54F4" w:rsidRDefault="007D0869" w:rsidP="000B0E1B">
            <w:r>
              <w:t>Manage users page loads and list of users appear</w:t>
            </w:r>
          </w:p>
        </w:tc>
        <w:tc>
          <w:tcPr>
            <w:tcW w:w="636" w:type="dxa"/>
          </w:tcPr>
          <w:p w14:paraId="512F5A95" w14:textId="7F7247C2" w:rsidR="007C54F4" w:rsidRDefault="007D0869" w:rsidP="000B0E1B">
            <w:r>
              <w:t>OK</w:t>
            </w:r>
          </w:p>
        </w:tc>
        <w:tc>
          <w:tcPr>
            <w:tcW w:w="3944" w:type="dxa"/>
          </w:tcPr>
          <w:p w14:paraId="20B2DA93" w14:textId="20292EFF" w:rsidR="007C54F4" w:rsidRDefault="007D086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CA13C" wp14:editId="068B4FEA">
                  <wp:extent cx="2367280" cy="1272540"/>
                  <wp:effectExtent l="0" t="0" r="0" b="3810"/>
                  <wp:docPr id="868641638" name="Picture 51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41638" name="Picture 868641638" descr="Manage Users &amp; Organisers - Google Chrome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05C294D3" w14:textId="77777777" w:rsidTr="00BD0D2A">
        <w:tc>
          <w:tcPr>
            <w:tcW w:w="675" w:type="dxa"/>
          </w:tcPr>
          <w:p w14:paraId="53517249" w14:textId="0A670942" w:rsidR="007C54F4" w:rsidRDefault="00BD0D2A" w:rsidP="000B0E1B">
            <w:r>
              <w:t>7.19</w:t>
            </w:r>
          </w:p>
        </w:tc>
        <w:tc>
          <w:tcPr>
            <w:tcW w:w="1843" w:type="dxa"/>
          </w:tcPr>
          <w:p w14:paraId="769A3DF2" w14:textId="2AB7D243" w:rsidR="007C54F4" w:rsidRDefault="005C74C8" w:rsidP="000B0E1B">
            <w:r>
              <w:t>Click “edit” to organi</w:t>
            </w:r>
            <w:r w:rsidR="005D3770">
              <w:t>s</w:t>
            </w:r>
            <w:r>
              <w:t xml:space="preserve">er </w:t>
            </w:r>
            <w:r w:rsidR="000F5449">
              <w:t>user</w:t>
            </w:r>
          </w:p>
        </w:tc>
        <w:tc>
          <w:tcPr>
            <w:tcW w:w="1758" w:type="dxa"/>
          </w:tcPr>
          <w:p w14:paraId="16476E8B" w14:textId="2F4C785F" w:rsidR="007C54F4" w:rsidRDefault="005D3770" w:rsidP="000B0E1B">
            <w:r>
              <w:t xml:space="preserve">Edit organiser page loads </w:t>
            </w:r>
          </w:p>
        </w:tc>
        <w:tc>
          <w:tcPr>
            <w:tcW w:w="636" w:type="dxa"/>
          </w:tcPr>
          <w:p w14:paraId="4D688743" w14:textId="52A09EE1" w:rsidR="007C54F4" w:rsidRDefault="000F5449" w:rsidP="000B0E1B">
            <w:r>
              <w:t>OK</w:t>
            </w:r>
          </w:p>
        </w:tc>
        <w:tc>
          <w:tcPr>
            <w:tcW w:w="3944" w:type="dxa"/>
          </w:tcPr>
          <w:p w14:paraId="3E19FB18" w14:textId="3DEADCB1" w:rsidR="007C54F4" w:rsidRDefault="000F544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2156ED" wp14:editId="04AECCE1">
                  <wp:extent cx="2367280" cy="1272540"/>
                  <wp:effectExtent l="0" t="0" r="0" b="3810"/>
                  <wp:docPr id="295033956" name="Picture 52" descr="Edit User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033956" name="Picture 295033956" descr="Edit User - Google Chrom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40CC5A15" w14:textId="77777777" w:rsidTr="00BD0D2A">
        <w:tc>
          <w:tcPr>
            <w:tcW w:w="675" w:type="dxa"/>
          </w:tcPr>
          <w:p w14:paraId="069C64F5" w14:textId="7DD0D4D9" w:rsidR="007C54F4" w:rsidRDefault="00BD0D2A" w:rsidP="000B0E1B">
            <w:r>
              <w:t>7.20</w:t>
            </w:r>
          </w:p>
        </w:tc>
        <w:tc>
          <w:tcPr>
            <w:tcW w:w="1843" w:type="dxa"/>
          </w:tcPr>
          <w:p w14:paraId="38D9BA36" w14:textId="1322DDD4" w:rsidR="007C54F4" w:rsidRDefault="000F5449" w:rsidP="000B0E1B">
            <w:r>
              <w:t xml:space="preserve">Change Last Name to Smith </w:t>
            </w:r>
            <w:r w:rsidR="00F7515D">
              <w:t xml:space="preserve">and role to Admin </w:t>
            </w:r>
          </w:p>
        </w:tc>
        <w:tc>
          <w:tcPr>
            <w:tcW w:w="1758" w:type="dxa"/>
          </w:tcPr>
          <w:p w14:paraId="13C96DBB" w14:textId="25A97FC9" w:rsidR="007C54F4" w:rsidRDefault="00AF41A1" w:rsidP="000B0E1B">
            <w:r>
              <w:t>Last name</w:t>
            </w:r>
            <w:r w:rsidR="00F7515D">
              <w:t xml:space="preserve"> and role on</w:t>
            </w:r>
            <w:r>
              <w:t xml:space="preserve"> the manage user page changed </w:t>
            </w:r>
          </w:p>
        </w:tc>
        <w:tc>
          <w:tcPr>
            <w:tcW w:w="636" w:type="dxa"/>
          </w:tcPr>
          <w:p w14:paraId="318356AE" w14:textId="6A4FD949" w:rsidR="007C54F4" w:rsidRDefault="00AF41A1" w:rsidP="000B0E1B">
            <w:r>
              <w:t>OK</w:t>
            </w:r>
          </w:p>
        </w:tc>
        <w:tc>
          <w:tcPr>
            <w:tcW w:w="3944" w:type="dxa"/>
          </w:tcPr>
          <w:p w14:paraId="62815C17" w14:textId="77777777" w:rsidR="007C54F4" w:rsidRDefault="00F7515D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2F8619" wp14:editId="0F2D6C02">
                  <wp:extent cx="2367280" cy="1323340"/>
                  <wp:effectExtent l="0" t="0" r="0" b="0"/>
                  <wp:docPr id="487856588" name="Picture 5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856588" name="Picture 53" descr="A screenshot of a computer&#10;&#10;AI-generated content may be incorrect.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13073" w14:textId="639105AB" w:rsidR="00F7515D" w:rsidRDefault="00D915E3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935C01" wp14:editId="48130815">
                  <wp:extent cx="2367280" cy="1272540"/>
                  <wp:effectExtent l="0" t="0" r="0" b="3810"/>
                  <wp:docPr id="2084837088" name="Picture 54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837088" name="Picture 2084837088" descr="Manage Users &amp; Organisers - Google Chrom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51C5B029" w14:textId="77777777" w:rsidTr="00BD0D2A">
        <w:tc>
          <w:tcPr>
            <w:tcW w:w="675" w:type="dxa"/>
          </w:tcPr>
          <w:p w14:paraId="29601AAE" w14:textId="6CA2B93E" w:rsidR="007C54F4" w:rsidRDefault="00BD0D2A" w:rsidP="000B0E1B">
            <w:r>
              <w:lastRenderedPageBreak/>
              <w:t>7.21</w:t>
            </w:r>
          </w:p>
        </w:tc>
        <w:tc>
          <w:tcPr>
            <w:tcW w:w="1843" w:type="dxa"/>
          </w:tcPr>
          <w:p w14:paraId="66EC44D3" w14:textId="5967FF86" w:rsidR="007C54F4" w:rsidRDefault="00D915E3" w:rsidP="000B0E1B">
            <w:r>
              <w:t xml:space="preserve">Click “delete” on </w:t>
            </w:r>
            <w:r w:rsidR="0084195A">
              <w:t xml:space="preserve">Anna Smith user </w:t>
            </w:r>
          </w:p>
        </w:tc>
        <w:tc>
          <w:tcPr>
            <w:tcW w:w="1758" w:type="dxa"/>
          </w:tcPr>
          <w:p w14:paraId="111934A9" w14:textId="2103EB3C" w:rsidR="007C54F4" w:rsidRDefault="0084195A" w:rsidP="000B0E1B">
            <w:r>
              <w:t>Anna Smith deleted from the list of users</w:t>
            </w:r>
          </w:p>
        </w:tc>
        <w:tc>
          <w:tcPr>
            <w:tcW w:w="636" w:type="dxa"/>
          </w:tcPr>
          <w:p w14:paraId="0F06015A" w14:textId="541864D5" w:rsidR="007C54F4" w:rsidRDefault="0084195A" w:rsidP="000B0E1B">
            <w:r>
              <w:t>OK</w:t>
            </w:r>
          </w:p>
        </w:tc>
        <w:tc>
          <w:tcPr>
            <w:tcW w:w="3944" w:type="dxa"/>
          </w:tcPr>
          <w:p w14:paraId="6AB216FC" w14:textId="77777777" w:rsidR="007C54F4" w:rsidRDefault="0084195A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3677AF" wp14:editId="711870CF">
                  <wp:extent cx="2367280" cy="1272540"/>
                  <wp:effectExtent l="0" t="0" r="0" b="3810"/>
                  <wp:docPr id="853205042" name="Picture 55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205042" name="Picture 853205042" descr="Manage Users &amp; Organisers - Google Chrome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E97E2" w14:textId="426CD452" w:rsidR="0084195A" w:rsidRDefault="009462A3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A29B9" wp14:editId="75D7FE78">
                  <wp:extent cx="2367280" cy="1272540"/>
                  <wp:effectExtent l="0" t="0" r="0" b="3810"/>
                  <wp:docPr id="1976866607" name="Picture 56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866607" name="Picture 1976866607" descr="Manage Users &amp; Organisers - Google Chrome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2ABF4AB9" w14:textId="77777777" w:rsidTr="00BD0D2A">
        <w:tc>
          <w:tcPr>
            <w:tcW w:w="675" w:type="dxa"/>
          </w:tcPr>
          <w:p w14:paraId="5CBA3100" w14:textId="5599E279" w:rsidR="007C54F4" w:rsidRDefault="00BD0D2A" w:rsidP="000B0E1B">
            <w:r>
              <w:t>7.22</w:t>
            </w:r>
          </w:p>
        </w:tc>
        <w:tc>
          <w:tcPr>
            <w:tcW w:w="1843" w:type="dxa"/>
          </w:tcPr>
          <w:p w14:paraId="6DF6AA35" w14:textId="32896907" w:rsidR="007C54F4" w:rsidRDefault="009462A3" w:rsidP="000B0E1B">
            <w:r>
              <w:t xml:space="preserve">Click “edit” and “delete” on the default Admin User </w:t>
            </w:r>
          </w:p>
        </w:tc>
        <w:tc>
          <w:tcPr>
            <w:tcW w:w="1758" w:type="dxa"/>
          </w:tcPr>
          <w:p w14:paraId="2AECB1F6" w14:textId="50D220D3" w:rsidR="007C54F4" w:rsidRDefault="00CD6664" w:rsidP="000B0E1B">
            <w:r>
              <w:t>Information about the impossibility of deleting and editing this user appears</w:t>
            </w:r>
          </w:p>
        </w:tc>
        <w:tc>
          <w:tcPr>
            <w:tcW w:w="636" w:type="dxa"/>
          </w:tcPr>
          <w:p w14:paraId="5573E3D6" w14:textId="39A224AB" w:rsidR="007C54F4" w:rsidRDefault="00422EB1" w:rsidP="000B0E1B">
            <w:r>
              <w:t>OK</w:t>
            </w:r>
          </w:p>
        </w:tc>
        <w:tc>
          <w:tcPr>
            <w:tcW w:w="3944" w:type="dxa"/>
          </w:tcPr>
          <w:p w14:paraId="5A5C1F39" w14:textId="77777777" w:rsidR="007C54F4" w:rsidRDefault="00CD6664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8B7AB" wp14:editId="4DA31DB2">
                  <wp:extent cx="2367280" cy="1272540"/>
                  <wp:effectExtent l="0" t="0" r="0" b="3810"/>
                  <wp:docPr id="1702289501" name="Picture 57" descr="localhost:3000/admin/users/edit/saXr80oudpRpUrlT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289501" name="Picture 1702289501" descr="localhost:3000/admin/users/edit/saXr80oudpRpUrlT - Google Chrome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890EE" w14:textId="77777777" w:rsidR="00CD6664" w:rsidRDefault="0010216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4A252D" wp14:editId="307C4203">
                  <wp:extent cx="2367280" cy="1272540"/>
                  <wp:effectExtent l="0" t="0" r="0" b="3810"/>
                  <wp:docPr id="96699878" name="Picture 58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99878" name="Picture 96699878" descr="Manage Users &amp; Organisers - Google Chrome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86ECB" w14:textId="4845917E" w:rsidR="00102168" w:rsidRDefault="0010216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B762D" wp14:editId="4079E767">
                  <wp:extent cx="2367280" cy="1272540"/>
                  <wp:effectExtent l="0" t="0" r="0" b="3810"/>
                  <wp:docPr id="1925243080" name="Picture 59" descr="localhost:3000/admin/users/delete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243080" name="Picture 1925243080" descr="localhost:3000/admin/users/delete - Google Chrome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4F4" w14:paraId="513F74EA" w14:textId="77777777" w:rsidTr="00BD0D2A">
        <w:tc>
          <w:tcPr>
            <w:tcW w:w="675" w:type="dxa"/>
          </w:tcPr>
          <w:p w14:paraId="30C42CE1" w14:textId="1E463FEB" w:rsidR="007C54F4" w:rsidRDefault="00BD0D2A" w:rsidP="000B0E1B">
            <w:r>
              <w:lastRenderedPageBreak/>
              <w:t>7.23</w:t>
            </w:r>
          </w:p>
        </w:tc>
        <w:tc>
          <w:tcPr>
            <w:tcW w:w="1843" w:type="dxa"/>
          </w:tcPr>
          <w:p w14:paraId="70FA7B3C" w14:textId="65E6F17A" w:rsidR="007C54F4" w:rsidRDefault="00102168" w:rsidP="000B0E1B">
            <w:r>
              <w:t xml:space="preserve">Click on “Add New User </w:t>
            </w:r>
            <w:r w:rsidR="002951BF">
              <w:t>“button</w:t>
            </w:r>
            <w:r>
              <w:t xml:space="preserve"> </w:t>
            </w:r>
          </w:p>
        </w:tc>
        <w:tc>
          <w:tcPr>
            <w:tcW w:w="1758" w:type="dxa"/>
          </w:tcPr>
          <w:p w14:paraId="5456B012" w14:textId="05B6D6A1" w:rsidR="007C54F4" w:rsidRDefault="00102168" w:rsidP="000B0E1B">
            <w:r>
              <w:t>Add new user page loads</w:t>
            </w:r>
          </w:p>
        </w:tc>
        <w:tc>
          <w:tcPr>
            <w:tcW w:w="636" w:type="dxa"/>
          </w:tcPr>
          <w:p w14:paraId="1CAD855F" w14:textId="0F11FDB2" w:rsidR="007C54F4" w:rsidRDefault="00102168" w:rsidP="000B0E1B">
            <w:r>
              <w:t>OK</w:t>
            </w:r>
          </w:p>
        </w:tc>
        <w:tc>
          <w:tcPr>
            <w:tcW w:w="3944" w:type="dxa"/>
          </w:tcPr>
          <w:p w14:paraId="47E25764" w14:textId="2F1E2EF8" w:rsidR="007C54F4" w:rsidRDefault="00B92EB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CADF2" wp14:editId="395388A7">
                  <wp:extent cx="2367280" cy="1272540"/>
                  <wp:effectExtent l="0" t="0" r="0" b="3810"/>
                  <wp:docPr id="409162064" name="Picture 60" descr="Add New User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162064" name="Picture 409162064" descr="Add New User - Google Chrom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B9" w14:paraId="54356356" w14:textId="77777777" w:rsidTr="00BD0D2A">
        <w:tc>
          <w:tcPr>
            <w:tcW w:w="675" w:type="dxa"/>
          </w:tcPr>
          <w:p w14:paraId="1DA976CF" w14:textId="27B6F0BA" w:rsidR="00B92EB9" w:rsidRDefault="00BD0D2A" w:rsidP="000B0E1B">
            <w:r>
              <w:t>7.24</w:t>
            </w:r>
          </w:p>
        </w:tc>
        <w:tc>
          <w:tcPr>
            <w:tcW w:w="1843" w:type="dxa"/>
          </w:tcPr>
          <w:p w14:paraId="093FA152" w14:textId="5BA71C8C" w:rsidR="00B92EB9" w:rsidRDefault="002951BF" w:rsidP="000B0E1B">
            <w:r>
              <w:t xml:space="preserve">Provide alle necessary details and create Organiser </w:t>
            </w:r>
            <w:r w:rsidR="001A136B">
              <w:t xml:space="preserve">user by clicking “Add User” button </w:t>
            </w:r>
          </w:p>
        </w:tc>
        <w:tc>
          <w:tcPr>
            <w:tcW w:w="1758" w:type="dxa"/>
          </w:tcPr>
          <w:p w14:paraId="691C6A27" w14:textId="41E2ECC4" w:rsidR="00B92EB9" w:rsidRDefault="001A136B" w:rsidP="000B0E1B">
            <w:r>
              <w:t xml:space="preserve">New </w:t>
            </w:r>
            <w:proofErr w:type="gramStart"/>
            <w:r>
              <w:t>user</w:t>
            </w:r>
            <w:proofErr w:type="gramEnd"/>
            <w:r>
              <w:t xml:space="preserve"> created and </w:t>
            </w:r>
            <w:proofErr w:type="gramStart"/>
            <w:r>
              <w:t>appear</w:t>
            </w:r>
            <w:proofErr w:type="gramEnd"/>
            <w:r>
              <w:t xml:space="preserve"> on the user list</w:t>
            </w:r>
          </w:p>
        </w:tc>
        <w:tc>
          <w:tcPr>
            <w:tcW w:w="636" w:type="dxa"/>
          </w:tcPr>
          <w:p w14:paraId="0221502F" w14:textId="12DE3438" w:rsidR="00B92EB9" w:rsidRDefault="001A136B" w:rsidP="000B0E1B">
            <w:r>
              <w:t>OK</w:t>
            </w:r>
          </w:p>
        </w:tc>
        <w:tc>
          <w:tcPr>
            <w:tcW w:w="3944" w:type="dxa"/>
          </w:tcPr>
          <w:p w14:paraId="530DD1C5" w14:textId="4E4A7DD0" w:rsidR="00B92EB9" w:rsidRDefault="003D0F66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97333" wp14:editId="5AC8B967">
                  <wp:extent cx="2367280" cy="1272540"/>
                  <wp:effectExtent l="0" t="0" r="0" b="3810"/>
                  <wp:docPr id="1637389736" name="Picture 61" descr="Manage Users &amp; Organiser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389736" name="Picture 1637389736" descr="Manage Users &amp; Organisers - Google Chrom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B9" w14:paraId="5ECF865A" w14:textId="77777777" w:rsidTr="00BD0D2A">
        <w:tc>
          <w:tcPr>
            <w:tcW w:w="675" w:type="dxa"/>
          </w:tcPr>
          <w:p w14:paraId="3693E9F2" w14:textId="0A8803FE" w:rsidR="00B92EB9" w:rsidRDefault="00BD0D2A" w:rsidP="000B0E1B">
            <w:r>
              <w:t>7.25</w:t>
            </w:r>
          </w:p>
        </w:tc>
        <w:tc>
          <w:tcPr>
            <w:tcW w:w="1843" w:type="dxa"/>
          </w:tcPr>
          <w:p w14:paraId="6382ABD3" w14:textId="3D57488B" w:rsidR="00B92EB9" w:rsidRDefault="000E4028" w:rsidP="000B0E1B">
            <w:r>
              <w:t xml:space="preserve">Go to login page </w:t>
            </w:r>
            <w:hyperlink r:id="rId68" w:history="1">
              <w:r w:rsidR="003B1677" w:rsidRPr="005B190B">
                <w:rPr>
                  <w:rStyle w:val="Hyperlink"/>
                </w:rPr>
                <w:t>http://localhost:3000/login</w:t>
              </w:r>
            </w:hyperlink>
            <w:r w:rsidR="003B1677">
              <w:t xml:space="preserve"> and login as an organiser</w:t>
            </w:r>
          </w:p>
        </w:tc>
        <w:tc>
          <w:tcPr>
            <w:tcW w:w="1758" w:type="dxa"/>
          </w:tcPr>
          <w:p w14:paraId="27069F5C" w14:textId="27075F26" w:rsidR="00B92EB9" w:rsidRDefault="003B1677" w:rsidP="000B0E1B">
            <w:r>
              <w:t xml:space="preserve">Login page loads after login </w:t>
            </w:r>
            <w:r w:rsidR="00B519F1">
              <w:t>Organiser dashboard appear</w:t>
            </w:r>
          </w:p>
        </w:tc>
        <w:tc>
          <w:tcPr>
            <w:tcW w:w="636" w:type="dxa"/>
          </w:tcPr>
          <w:p w14:paraId="441C60DE" w14:textId="241273EC" w:rsidR="00B92EB9" w:rsidRDefault="00B519F1" w:rsidP="000B0E1B">
            <w:r>
              <w:t>OK</w:t>
            </w:r>
          </w:p>
        </w:tc>
        <w:tc>
          <w:tcPr>
            <w:tcW w:w="3944" w:type="dxa"/>
          </w:tcPr>
          <w:p w14:paraId="4D865FDA" w14:textId="77777777" w:rsidR="00B92EB9" w:rsidRDefault="006746F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02224" wp14:editId="0F1978BF">
                  <wp:extent cx="2367280" cy="1272540"/>
                  <wp:effectExtent l="0" t="0" r="0" b="3810"/>
                  <wp:docPr id="109081557" name="Picture 64" descr="Admin Login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1557" name="Picture 109081557" descr="Admin Login - Google Chrome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CF354" w14:textId="2FAE564E" w:rsidR="006746F8" w:rsidRDefault="006746F8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1BFC8" wp14:editId="6C449D1B">
                  <wp:extent cx="2367280" cy="1272540"/>
                  <wp:effectExtent l="0" t="0" r="0" b="3810"/>
                  <wp:docPr id="615798478" name="Picture 65" descr="Admin Pane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798478" name="Picture 615798478" descr="Admin Panel - Google Chrom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35D493FD" w14:textId="77777777" w:rsidTr="00BD0D2A">
        <w:tc>
          <w:tcPr>
            <w:tcW w:w="675" w:type="dxa"/>
          </w:tcPr>
          <w:p w14:paraId="21F16BDE" w14:textId="77777777" w:rsidR="00BD0D2A" w:rsidRDefault="00BD0D2A" w:rsidP="000B0E1B"/>
        </w:tc>
        <w:tc>
          <w:tcPr>
            <w:tcW w:w="1843" w:type="dxa"/>
          </w:tcPr>
          <w:p w14:paraId="45C3EC7B" w14:textId="7A8052D7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ORGANISER DASHBOARD</w:t>
            </w:r>
          </w:p>
        </w:tc>
        <w:tc>
          <w:tcPr>
            <w:tcW w:w="1758" w:type="dxa"/>
          </w:tcPr>
          <w:p w14:paraId="0853F371" w14:textId="77777777" w:rsidR="00BD0D2A" w:rsidRDefault="00BD0D2A" w:rsidP="000B0E1B"/>
        </w:tc>
        <w:tc>
          <w:tcPr>
            <w:tcW w:w="636" w:type="dxa"/>
          </w:tcPr>
          <w:p w14:paraId="17AEF7D7" w14:textId="77777777" w:rsidR="00BD0D2A" w:rsidRDefault="00BD0D2A" w:rsidP="000B0E1B"/>
        </w:tc>
        <w:tc>
          <w:tcPr>
            <w:tcW w:w="3944" w:type="dxa"/>
          </w:tcPr>
          <w:p w14:paraId="2E66B904" w14:textId="77777777" w:rsidR="00BD0D2A" w:rsidRDefault="00BD0D2A" w:rsidP="000B0E1B">
            <w:pPr>
              <w:rPr>
                <w:noProof/>
              </w:rPr>
            </w:pPr>
          </w:p>
        </w:tc>
      </w:tr>
      <w:tr w:rsidR="00B92EB9" w14:paraId="4258EFC0" w14:textId="77777777" w:rsidTr="00BD0D2A">
        <w:tc>
          <w:tcPr>
            <w:tcW w:w="675" w:type="dxa"/>
          </w:tcPr>
          <w:p w14:paraId="66E9AEC4" w14:textId="0737A7BE" w:rsidR="00B92EB9" w:rsidRDefault="00BD0D2A" w:rsidP="000B0E1B">
            <w:r>
              <w:t>8</w:t>
            </w:r>
            <w:r w:rsidR="006746F8">
              <w:t>.1</w:t>
            </w:r>
          </w:p>
        </w:tc>
        <w:tc>
          <w:tcPr>
            <w:tcW w:w="1843" w:type="dxa"/>
          </w:tcPr>
          <w:p w14:paraId="2DE2939C" w14:textId="47A360E2" w:rsidR="00B92EB9" w:rsidRDefault="006746F8" w:rsidP="000B0E1B">
            <w:r>
              <w:t xml:space="preserve">Check if </w:t>
            </w:r>
            <w:r w:rsidR="00113D51">
              <w:t xml:space="preserve">organiser has access to all classes, workshops, class and workshops enrollments </w:t>
            </w:r>
            <w:r w:rsidR="00B07FE5">
              <w:t xml:space="preserve">excluding user management </w:t>
            </w:r>
          </w:p>
        </w:tc>
        <w:tc>
          <w:tcPr>
            <w:tcW w:w="1758" w:type="dxa"/>
          </w:tcPr>
          <w:p w14:paraId="68458B8E" w14:textId="1A3A47BF" w:rsidR="00B92EB9" w:rsidRDefault="00DF1F26" w:rsidP="000B0E1B">
            <w:proofErr w:type="gramStart"/>
            <w:r>
              <w:t>Organiser</w:t>
            </w:r>
            <w:proofErr w:type="gramEnd"/>
            <w:r>
              <w:t xml:space="preserve"> have access to all classes, workshops, class and workshops enrollments excluding user management</w:t>
            </w:r>
          </w:p>
        </w:tc>
        <w:tc>
          <w:tcPr>
            <w:tcW w:w="636" w:type="dxa"/>
          </w:tcPr>
          <w:p w14:paraId="4F07B627" w14:textId="7F4CF7B0" w:rsidR="00B92EB9" w:rsidRDefault="00DF1F26" w:rsidP="000B0E1B">
            <w:r>
              <w:t>OK</w:t>
            </w:r>
          </w:p>
        </w:tc>
        <w:tc>
          <w:tcPr>
            <w:tcW w:w="3944" w:type="dxa"/>
          </w:tcPr>
          <w:p w14:paraId="73394C1B" w14:textId="77777777" w:rsidR="00B92EB9" w:rsidRDefault="00B07FE5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F061D" wp14:editId="3E9D6649">
                  <wp:extent cx="2367280" cy="1272540"/>
                  <wp:effectExtent l="0" t="0" r="0" b="3810"/>
                  <wp:docPr id="471848382" name="Picture 66" descr="Manage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48382" name="Picture 471848382" descr="Manage Classes - Google Chrom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F2121" w14:textId="77777777" w:rsidR="00B07FE5" w:rsidRDefault="00B7008C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7E8825" wp14:editId="7D5DDDCF">
                  <wp:extent cx="2367280" cy="1272540"/>
                  <wp:effectExtent l="0" t="0" r="0" b="3810"/>
                  <wp:docPr id="1550911075" name="Picture 69" descr="Workshop Booking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911075" name="Picture 1550911075" descr="Workshop Bookings - Google Chrome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B7EAB" w14:textId="77777777" w:rsidR="00B7008C" w:rsidRDefault="00DF1F26" w:rsidP="000B0E1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9EE909" wp14:editId="1C35C982">
                  <wp:extent cx="2367280" cy="1272540"/>
                  <wp:effectExtent l="0" t="0" r="0" b="3810"/>
                  <wp:docPr id="1471607109" name="Picture 70" descr="Manage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607109" name="Picture 1471607109" descr="Manage Workshops - Google Chrome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3E1C3" w14:textId="2B25DC88" w:rsidR="00DF1F26" w:rsidRDefault="00DF1F26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8A2200" wp14:editId="0C4DCE4E">
                  <wp:extent cx="2367280" cy="1272540"/>
                  <wp:effectExtent l="0" t="0" r="0" b="3810"/>
                  <wp:docPr id="711031882" name="Picture 71" descr="Class Enrolment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031882" name="Picture 711031882" descr="Class Enrolments - Google Chrome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01D7209E" w14:textId="77777777" w:rsidTr="00BD0D2A">
        <w:tc>
          <w:tcPr>
            <w:tcW w:w="675" w:type="dxa"/>
          </w:tcPr>
          <w:p w14:paraId="4846B86D" w14:textId="77777777" w:rsidR="00BD0D2A" w:rsidRDefault="00BD0D2A" w:rsidP="000B0E1B"/>
        </w:tc>
        <w:tc>
          <w:tcPr>
            <w:tcW w:w="1843" w:type="dxa"/>
          </w:tcPr>
          <w:p w14:paraId="5C1E15BF" w14:textId="53730E07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</w:rPr>
              <w:t>SESSION</w:t>
            </w:r>
          </w:p>
        </w:tc>
        <w:tc>
          <w:tcPr>
            <w:tcW w:w="1758" w:type="dxa"/>
          </w:tcPr>
          <w:p w14:paraId="09352CA9" w14:textId="77777777" w:rsidR="00BD0D2A" w:rsidRDefault="00BD0D2A" w:rsidP="000B0E1B"/>
        </w:tc>
        <w:tc>
          <w:tcPr>
            <w:tcW w:w="636" w:type="dxa"/>
          </w:tcPr>
          <w:p w14:paraId="57FF14ED" w14:textId="77777777" w:rsidR="00BD0D2A" w:rsidRDefault="00BD0D2A" w:rsidP="000B0E1B"/>
        </w:tc>
        <w:tc>
          <w:tcPr>
            <w:tcW w:w="3944" w:type="dxa"/>
          </w:tcPr>
          <w:p w14:paraId="6FD2B783" w14:textId="77777777" w:rsidR="00BD0D2A" w:rsidRDefault="00BD0D2A" w:rsidP="000B0E1B">
            <w:pPr>
              <w:rPr>
                <w:noProof/>
              </w:rPr>
            </w:pPr>
          </w:p>
        </w:tc>
      </w:tr>
      <w:tr w:rsidR="00B92EB9" w14:paraId="48AA7E80" w14:textId="77777777" w:rsidTr="00BD0D2A">
        <w:tc>
          <w:tcPr>
            <w:tcW w:w="675" w:type="dxa"/>
          </w:tcPr>
          <w:p w14:paraId="6BBA3540" w14:textId="31F148B1" w:rsidR="00B92EB9" w:rsidRDefault="00BD0D2A" w:rsidP="000B0E1B">
            <w:r>
              <w:t>9.0</w:t>
            </w:r>
          </w:p>
        </w:tc>
        <w:tc>
          <w:tcPr>
            <w:tcW w:w="1843" w:type="dxa"/>
          </w:tcPr>
          <w:p w14:paraId="6199C3EC" w14:textId="728EA2C8" w:rsidR="00B92EB9" w:rsidRDefault="00487F18" w:rsidP="000B0E1B">
            <w:r>
              <w:t xml:space="preserve">Go to </w:t>
            </w:r>
            <w:proofErr w:type="gramStart"/>
            <w:r>
              <w:t>organiser</w:t>
            </w:r>
            <w:proofErr w:type="gramEnd"/>
            <w:r>
              <w:t xml:space="preserve"> or admin panel and logout </w:t>
            </w:r>
            <w:r w:rsidR="004513B5">
              <w:t>from session</w:t>
            </w:r>
          </w:p>
        </w:tc>
        <w:tc>
          <w:tcPr>
            <w:tcW w:w="1758" w:type="dxa"/>
          </w:tcPr>
          <w:p w14:paraId="62FE0F52" w14:textId="5FD67D81" w:rsidR="00B92EB9" w:rsidRDefault="004513B5" w:rsidP="000B0E1B">
            <w:r>
              <w:t xml:space="preserve">Session end user redirected to </w:t>
            </w:r>
            <w:r w:rsidR="00705A2F">
              <w:t xml:space="preserve">landing/home </w:t>
            </w:r>
            <w:proofErr w:type="gramStart"/>
            <w:r w:rsidR="00705A2F">
              <w:t xml:space="preserve">page </w:t>
            </w:r>
            <w:r>
              <w:t xml:space="preserve"> </w:t>
            </w:r>
            <w:r w:rsidR="00705A2F" w:rsidRPr="00705A2F">
              <w:t>http://localhost:3000/</w:t>
            </w:r>
            <w:proofErr w:type="gramEnd"/>
          </w:p>
        </w:tc>
        <w:tc>
          <w:tcPr>
            <w:tcW w:w="636" w:type="dxa"/>
          </w:tcPr>
          <w:p w14:paraId="479EADC8" w14:textId="19D660A2" w:rsidR="00B92EB9" w:rsidRDefault="00705A2F" w:rsidP="000B0E1B">
            <w:r>
              <w:t>OK</w:t>
            </w:r>
          </w:p>
        </w:tc>
        <w:tc>
          <w:tcPr>
            <w:tcW w:w="3944" w:type="dxa"/>
          </w:tcPr>
          <w:p w14:paraId="539139BB" w14:textId="77777777" w:rsidR="00B92EB9" w:rsidRDefault="00335F47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A4A47" wp14:editId="0B7E0841">
                  <wp:extent cx="2367280" cy="1272540"/>
                  <wp:effectExtent l="0" t="0" r="0" b="3810"/>
                  <wp:docPr id="1856631612" name="Picture 72" descr="Admin Pane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631612" name="Picture 1856631612" descr="Admin Panel - Google Chrome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DA833" w14:textId="652CC21E" w:rsidR="00335F47" w:rsidRDefault="00335F47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FE2C7" wp14:editId="53653B2D">
                  <wp:extent cx="2367280" cy="1272540"/>
                  <wp:effectExtent l="0" t="0" r="0" b="3810"/>
                  <wp:docPr id="685291214" name="Picture 73" descr="Dance Schoo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291214" name="Picture 685291214" descr="Dance School - Google Chrome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5EE60771" w14:textId="77777777" w:rsidTr="00BD0D2A">
        <w:tc>
          <w:tcPr>
            <w:tcW w:w="675" w:type="dxa"/>
          </w:tcPr>
          <w:p w14:paraId="02C23B12" w14:textId="77777777" w:rsidR="00BD0D2A" w:rsidRDefault="00BD0D2A" w:rsidP="000B0E1B"/>
        </w:tc>
        <w:tc>
          <w:tcPr>
            <w:tcW w:w="1843" w:type="dxa"/>
          </w:tcPr>
          <w:p w14:paraId="7060C055" w14:textId="02D62992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  <w:color w:val="000000" w:themeColor="text1"/>
              </w:rPr>
              <w:t>NAVIGATION</w:t>
            </w:r>
          </w:p>
        </w:tc>
        <w:tc>
          <w:tcPr>
            <w:tcW w:w="1758" w:type="dxa"/>
          </w:tcPr>
          <w:p w14:paraId="4ABF6FD2" w14:textId="77777777" w:rsidR="00BD0D2A" w:rsidRDefault="00BD0D2A" w:rsidP="000B0E1B"/>
        </w:tc>
        <w:tc>
          <w:tcPr>
            <w:tcW w:w="636" w:type="dxa"/>
          </w:tcPr>
          <w:p w14:paraId="2D31AE45" w14:textId="77777777" w:rsidR="00BD0D2A" w:rsidRDefault="00BD0D2A" w:rsidP="000B0E1B"/>
        </w:tc>
        <w:tc>
          <w:tcPr>
            <w:tcW w:w="3944" w:type="dxa"/>
          </w:tcPr>
          <w:p w14:paraId="65F764E1" w14:textId="77777777" w:rsidR="00BD0D2A" w:rsidRDefault="00BD0D2A" w:rsidP="000B0E1B">
            <w:pPr>
              <w:rPr>
                <w:noProof/>
              </w:rPr>
            </w:pPr>
          </w:p>
        </w:tc>
      </w:tr>
      <w:tr w:rsidR="00B92EB9" w14:paraId="4A2EBEA0" w14:textId="77777777" w:rsidTr="00BD0D2A">
        <w:tc>
          <w:tcPr>
            <w:tcW w:w="675" w:type="dxa"/>
          </w:tcPr>
          <w:p w14:paraId="0CF9B736" w14:textId="3CC196F9" w:rsidR="00B92EB9" w:rsidRDefault="00335F47" w:rsidP="000B0E1B">
            <w:r>
              <w:t>1</w:t>
            </w:r>
            <w:r w:rsidR="00BD0D2A">
              <w:t>0.0</w:t>
            </w:r>
          </w:p>
        </w:tc>
        <w:tc>
          <w:tcPr>
            <w:tcW w:w="1843" w:type="dxa"/>
          </w:tcPr>
          <w:p w14:paraId="62F64830" w14:textId="5B58DF55" w:rsidR="00B92EB9" w:rsidRPr="00FC4ECD" w:rsidRDefault="002347E4" w:rsidP="000B0E1B">
            <w:pPr>
              <w:rPr>
                <w:color w:val="000000" w:themeColor="text1"/>
              </w:rPr>
            </w:pPr>
            <w:r w:rsidRPr="00BD0D2A">
              <w:rPr>
                <w:color w:val="000000" w:themeColor="text1"/>
              </w:rPr>
              <w:t xml:space="preserve">Click “Back to workshop </w:t>
            </w:r>
            <w:r w:rsidR="00FD0EEB" w:rsidRPr="00BD0D2A">
              <w:rPr>
                <w:color w:val="000000" w:themeColor="text1"/>
              </w:rPr>
              <w:t>“button</w:t>
            </w:r>
          </w:p>
        </w:tc>
        <w:tc>
          <w:tcPr>
            <w:tcW w:w="1758" w:type="dxa"/>
          </w:tcPr>
          <w:p w14:paraId="1D3C54C6" w14:textId="7B7CB0CB" w:rsidR="00B92EB9" w:rsidRPr="00FC4ECD" w:rsidRDefault="00E520A1" w:rsidP="000B0E1B">
            <w:pPr>
              <w:rPr>
                <w:color w:val="000000" w:themeColor="text1"/>
              </w:rPr>
            </w:pPr>
            <w:r w:rsidRPr="00BD0D2A">
              <w:rPr>
                <w:color w:val="000000" w:themeColor="text1"/>
              </w:rPr>
              <w:t xml:space="preserve">User returned to the workshop page </w:t>
            </w:r>
          </w:p>
        </w:tc>
        <w:tc>
          <w:tcPr>
            <w:tcW w:w="636" w:type="dxa"/>
          </w:tcPr>
          <w:p w14:paraId="2E8CE2A8" w14:textId="799751AE" w:rsidR="00B92EB9" w:rsidRPr="00FC4ECD" w:rsidRDefault="00FD0EEB" w:rsidP="000B0E1B">
            <w:pPr>
              <w:rPr>
                <w:color w:val="000000" w:themeColor="text1"/>
              </w:rPr>
            </w:pPr>
            <w:r w:rsidRPr="00FC4ECD">
              <w:rPr>
                <w:color w:val="000000" w:themeColor="text1"/>
              </w:rPr>
              <w:t>OK</w:t>
            </w:r>
          </w:p>
        </w:tc>
        <w:tc>
          <w:tcPr>
            <w:tcW w:w="3944" w:type="dxa"/>
          </w:tcPr>
          <w:p w14:paraId="3D257CD1" w14:textId="77777777" w:rsidR="00A56769" w:rsidRDefault="002812A3" w:rsidP="000B0E1B">
            <w:pPr>
              <w:rPr>
                <w:ins w:id="0" w:author="Anna Grygas" w:date="2025-04-01T11:51:00Z" w16du:dateUtc="2025-04-01T10:51:00Z"/>
                <w:noProof/>
              </w:rPr>
            </w:pPr>
            <w:ins w:id="1" w:author="Anna Grygas" w:date="2025-04-01T11:51:00Z" w16du:dateUtc="2025-04-01T10:51:00Z">
              <w:r>
                <w:rPr>
                  <w:noProof/>
                </w:rPr>
                <w:drawing>
                  <wp:inline distT="0" distB="0" distL="0" distR="0" wp14:anchorId="3BF9A738" wp14:editId="7390EDD3">
                    <wp:extent cx="2367280" cy="1272540"/>
                    <wp:effectExtent l="0" t="0" r="0" b="3810"/>
                    <wp:docPr id="222655181" name="Picture 76" descr="Elite Dance Lab Advanced Intensive - Google Chrom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22655181" name="Picture 222655181" descr="Elite Dance Lab Advanced Intensive - Google Chrome"/>
                            <pic:cNvPicPr/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67280" cy="12725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DE01FBE" w14:textId="62323A76" w:rsidR="00B92EB9" w:rsidRDefault="00B767E1" w:rsidP="000B0E1B">
            <w:pPr>
              <w:rPr>
                <w:noProof/>
              </w:rPr>
            </w:pPr>
            <w:ins w:id="2" w:author="Anna Grygas" w:date="2025-04-01T11:51:00Z" w16du:dateUtc="2025-04-01T10:51:00Z">
              <w:r>
                <w:rPr>
                  <w:noProof/>
                </w:rPr>
                <w:drawing>
                  <wp:inline distT="0" distB="0" distL="0" distR="0" wp14:anchorId="1A00B9BB" wp14:editId="28E1FB00">
                    <wp:extent cx="2367280" cy="1272540"/>
                    <wp:effectExtent l="0" t="0" r="0" b="3810"/>
                    <wp:docPr id="547613765" name="Picture 77" descr="Weekend Workshops - Google Chrom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47613765" name="Picture 547613765" descr="Weekend Workshops - Google Chrome"/>
                            <pic:cNvPicPr/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67280" cy="12725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B92EB9" w14:paraId="344CD34C" w14:textId="77777777" w:rsidTr="00BD0D2A">
        <w:tc>
          <w:tcPr>
            <w:tcW w:w="675" w:type="dxa"/>
          </w:tcPr>
          <w:p w14:paraId="0066EE18" w14:textId="0777FE98" w:rsidR="00B92EB9" w:rsidRDefault="00335F47" w:rsidP="000B0E1B">
            <w:r>
              <w:lastRenderedPageBreak/>
              <w:t>1</w:t>
            </w:r>
            <w:r w:rsidR="00BD0D2A">
              <w:t>0</w:t>
            </w:r>
            <w:r w:rsidR="00FD0EEB">
              <w:t>.1</w:t>
            </w:r>
          </w:p>
        </w:tc>
        <w:tc>
          <w:tcPr>
            <w:tcW w:w="1843" w:type="dxa"/>
          </w:tcPr>
          <w:p w14:paraId="07C8BFF3" w14:textId="77777777" w:rsidR="00B92EB9" w:rsidRDefault="00FD0EEB" w:rsidP="000B0E1B">
            <w:r>
              <w:t>Click “Back to timetable “button</w:t>
            </w:r>
          </w:p>
        </w:tc>
        <w:tc>
          <w:tcPr>
            <w:tcW w:w="1758" w:type="dxa"/>
          </w:tcPr>
          <w:p w14:paraId="3B788DB8" w14:textId="77777777" w:rsidR="00B92EB9" w:rsidRDefault="00E520A1" w:rsidP="000B0E1B">
            <w:r>
              <w:t>User returned to the classes page</w:t>
            </w:r>
          </w:p>
        </w:tc>
        <w:tc>
          <w:tcPr>
            <w:tcW w:w="636" w:type="dxa"/>
          </w:tcPr>
          <w:p w14:paraId="1AE195CB" w14:textId="77777777" w:rsidR="00B92EB9" w:rsidRDefault="00FD0EEB" w:rsidP="000B0E1B">
            <w:r>
              <w:t>OK</w:t>
            </w:r>
          </w:p>
        </w:tc>
        <w:tc>
          <w:tcPr>
            <w:tcW w:w="3944" w:type="dxa"/>
          </w:tcPr>
          <w:p w14:paraId="5B3C3BA6" w14:textId="77777777" w:rsidR="00B92EB9" w:rsidRDefault="002812A3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52E859" wp14:editId="41A85AB9">
                  <wp:extent cx="2367280" cy="1272540"/>
                  <wp:effectExtent l="0" t="0" r="0" b="3810"/>
                  <wp:docPr id="387894898" name="Picture 74" descr="Book a Clas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894898" name="Picture 387894898" descr="Book a Class - Google Chrome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94445" w14:textId="77777777" w:rsidR="002812A3" w:rsidRDefault="002812A3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AD547B" wp14:editId="7E8EEB64">
                  <wp:extent cx="2367280" cy="1272540"/>
                  <wp:effectExtent l="0" t="0" r="0" b="3810"/>
                  <wp:docPr id="1058708615" name="Picture 75" descr="Weekly Classe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708615" name="Picture 1058708615" descr="Weekly Classes - Google Chrome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EEB" w14:paraId="04C007AC" w14:textId="77777777" w:rsidTr="00BD0D2A">
        <w:tc>
          <w:tcPr>
            <w:tcW w:w="675" w:type="dxa"/>
          </w:tcPr>
          <w:p w14:paraId="4BE94D25" w14:textId="326FEC7D" w:rsidR="00FD0EEB" w:rsidRDefault="00786636" w:rsidP="000B0E1B">
            <w:r>
              <w:t>1</w:t>
            </w:r>
            <w:r w:rsidR="00BD0D2A">
              <w:t>0</w:t>
            </w:r>
            <w:r>
              <w:t>.2</w:t>
            </w:r>
          </w:p>
        </w:tc>
        <w:tc>
          <w:tcPr>
            <w:tcW w:w="1843" w:type="dxa"/>
          </w:tcPr>
          <w:p w14:paraId="50415AFC" w14:textId="77777777" w:rsidR="00FD0EEB" w:rsidRDefault="00A840CD" w:rsidP="000B0E1B">
            <w:r>
              <w:t xml:space="preserve">Click “Back” button on the manage workshop page </w:t>
            </w:r>
          </w:p>
        </w:tc>
        <w:tc>
          <w:tcPr>
            <w:tcW w:w="1758" w:type="dxa"/>
          </w:tcPr>
          <w:p w14:paraId="764C4784" w14:textId="77777777" w:rsidR="00FD0EEB" w:rsidRDefault="00A840CD" w:rsidP="000B0E1B">
            <w:r>
              <w:t>User returned to dashboard</w:t>
            </w:r>
          </w:p>
        </w:tc>
        <w:tc>
          <w:tcPr>
            <w:tcW w:w="636" w:type="dxa"/>
          </w:tcPr>
          <w:p w14:paraId="67608837" w14:textId="77777777" w:rsidR="00FD0EEB" w:rsidRDefault="00A840CD" w:rsidP="000B0E1B">
            <w:r>
              <w:t>OK</w:t>
            </w:r>
          </w:p>
        </w:tc>
        <w:tc>
          <w:tcPr>
            <w:tcW w:w="3944" w:type="dxa"/>
          </w:tcPr>
          <w:p w14:paraId="7D568A28" w14:textId="77777777" w:rsidR="00FD0EEB" w:rsidRDefault="00A840CD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306C2" wp14:editId="67571FEF">
                  <wp:extent cx="2367280" cy="1272540"/>
                  <wp:effectExtent l="0" t="0" r="0" b="3810"/>
                  <wp:docPr id="549890001" name="Picture 78" descr="Manage Workshops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890001" name="Picture 549890001" descr="Manage Workshops - Google Chrome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F1B1C" w14:textId="77777777" w:rsidR="00A840CD" w:rsidRDefault="002B0A76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0FD67" wp14:editId="4DB60945">
                  <wp:extent cx="2367280" cy="1272540"/>
                  <wp:effectExtent l="0" t="0" r="0" b="3810"/>
                  <wp:docPr id="1563076487" name="Picture 79" descr="Admin Pane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076487" name="Picture 1563076487" descr="Admin Panel - Google Chrom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0D050DD9" w14:textId="77777777" w:rsidTr="00BD0D2A">
        <w:tc>
          <w:tcPr>
            <w:tcW w:w="675" w:type="dxa"/>
          </w:tcPr>
          <w:p w14:paraId="78F83F97" w14:textId="757DA7BA" w:rsidR="00BD0D2A" w:rsidRDefault="00BD0D2A" w:rsidP="000B0E1B">
            <w:r>
              <w:t>10.3</w:t>
            </w:r>
          </w:p>
        </w:tc>
        <w:tc>
          <w:tcPr>
            <w:tcW w:w="1843" w:type="dxa"/>
          </w:tcPr>
          <w:p w14:paraId="66AC7D89" w14:textId="31C557BF" w:rsidR="00BD0D2A" w:rsidRDefault="00BD0D2A" w:rsidP="000B0E1B">
            <w:r>
              <w:t xml:space="preserve">Check if navigation is responsive </w:t>
            </w:r>
          </w:p>
        </w:tc>
        <w:tc>
          <w:tcPr>
            <w:tcW w:w="1758" w:type="dxa"/>
          </w:tcPr>
          <w:p w14:paraId="0258F060" w14:textId="0BF20304" w:rsidR="00BD0D2A" w:rsidRDefault="00BD0D2A" w:rsidP="000B0E1B">
            <w:r>
              <w:t xml:space="preserve">Hamburger </w:t>
            </w:r>
            <w:proofErr w:type="gramStart"/>
            <w:r>
              <w:t>menu</w:t>
            </w:r>
            <w:proofErr w:type="gramEnd"/>
            <w:r>
              <w:t xml:space="preserve"> appear </w:t>
            </w:r>
          </w:p>
        </w:tc>
        <w:tc>
          <w:tcPr>
            <w:tcW w:w="636" w:type="dxa"/>
          </w:tcPr>
          <w:p w14:paraId="290A532A" w14:textId="31D09268" w:rsidR="00BD0D2A" w:rsidRDefault="00BD0D2A" w:rsidP="000B0E1B">
            <w:r>
              <w:t>OK</w:t>
            </w:r>
          </w:p>
        </w:tc>
        <w:tc>
          <w:tcPr>
            <w:tcW w:w="3944" w:type="dxa"/>
          </w:tcPr>
          <w:p w14:paraId="0C254642" w14:textId="2969DCA8" w:rsidR="00BD0D2A" w:rsidRDefault="00A0220B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2E455" wp14:editId="61311A52">
                  <wp:extent cx="2367280" cy="1294765"/>
                  <wp:effectExtent l="0" t="0" r="0" b="635"/>
                  <wp:docPr id="1250750307" name="Picture 1" descr="Dance School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750307" name="Picture 1250750307" descr="Dance School - Google Chrome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29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EEB" w14:paraId="0266FC35" w14:textId="77777777" w:rsidTr="00BD0D2A">
        <w:tc>
          <w:tcPr>
            <w:tcW w:w="675" w:type="dxa"/>
          </w:tcPr>
          <w:p w14:paraId="5B8E8663" w14:textId="3C0364E0" w:rsidR="00FD0EEB" w:rsidRDefault="002B0A76" w:rsidP="000B0E1B">
            <w:r>
              <w:t>1</w:t>
            </w:r>
            <w:r w:rsidR="00BD0D2A">
              <w:t>0.4</w:t>
            </w:r>
          </w:p>
        </w:tc>
        <w:tc>
          <w:tcPr>
            <w:tcW w:w="1843" w:type="dxa"/>
          </w:tcPr>
          <w:p w14:paraId="05C67A81" w14:textId="77777777" w:rsidR="00FD0EEB" w:rsidRDefault="002B0A76" w:rsidP="000B0E1B">
            <w:r>
              <w:t xml:space="preserve">All buttons working </w:t>
            </w:r>
          </w:p>
        </w:tc>
        <w:tc>
          <w:tcPr>
            <w:tcW w:w="1758" w:type="dxa"/>
          </w:tcPr>
          <w:p w14:paraId="2A5667FA" w14:textId="2D3B56F1" w:rsidR="00FD0EEB" w:rsidRDefault="00FD0EEB" w:rsidP="000B0E1B"/>
        </w:tc>
        <w:tc>
          <w:tcPr>
            <w:tcW w:w="636" w:type="dxa"/>
          </w:tcPr>
          <w:p w14:paraId="4FDFB5BD" w14:textId="39E0EED1" w:rsidR="00FD0EEB" w:rsidRDefault="00BD0D2A" w:rsidP="000B0E1B">
            <w:r>
              <w:t>OK</w:t>
            </w:r>
          </w:p>
        </w:tc>
        <w:tc>
          <w:tcPr>
            <w:tcW w:w="3944" w:type="dxa"/>
          </w:tcPr>
          <w:p w14:paraId="544BFE48" w14:textId="77777777" w:rsidR="00FD0EEB" w:rsidRDefault="00FD0EEB" w:rsidP="000B0E1B">
            <w:pPr>
              <w:rPr>
                <w:noProof/>
              </w:rPr>
            </w:pPr>
          </w:p>
        </w:tc>
      </w:tr>
      <w:tr w:rsidR="00BD0D2A" w14:paraId="156A3509" w14:textId="77777777" w:rsidTr="00BD0D2A">
        <w:tc>
          <w:tcPr>
            <w:tcW w:w="675" w:type="dxa"/>
          </w:tcPr>
          <w:p w14:paraId="13CF4242" w14:textId="77777777" w:rsidR="00BD0D2A" w:rsidRDefault="00BD0D2A" w:rsidP="000B0E1B"/>
        </w:tc>
        <w:tc>
          <w:tcPr>
            <w:tcW w:w="1843" w:type="dxa"/>
          </w:tcPr>
          <w:p w14:paraId="112D9F64" w14:textId="5DE9D424" w:rsidR="00BD0D2A" w:rsidRPr="00D33E46" w:rsidRDefault="00BD0D2A" w:rsidP="000B0E1B">
            <w:pPr>
              <w:rPr>
                <w:b/>
                <w:bCs/>
              </w:rPr>
            </w:pPr>
            <w:r w:rsidRPr="00D33E46">
              <w:rPr>
                <w:b/>
                <w:bCs/>
                <w:color w:val="000000" w:themeColor="text1"/>
              </w:rPr>
              <w:t>VALIDATION</w:t>
            </w:r>
          </w:p>
        </w:tc>
        <w:tc>
          <w:tcPr>
            <w:tcW w:w="1758" w:type="dxa"/>
          </w:tcPr>
          <w:p w14:paraId="1E4888C3" w14:textId="77777777" w:rsidR="00BD0D2A" w:rsidRDefault="00BD0D2A" w:rsidP="000B0E1B"/>
        </w:tc>
        <w:tc>
          <w:tcPr>
            <w:tcW w:w="636" w:type="dxa"/>
          </w:tcPr>
          <w:p w14:paraId="5FB3549D" w14:textId="77777777" w:rsidR="00BD0D2A" w:rsidRDefault="00BD0D2A" w:rsidP="000B0E1B"/>
        </w:tc>
        <w:tc>
          <w:tcPr>
            <w:tcW w:w="3944" w:type="dxa"/>
          </w:tcPr>
          <w:p w14:paraId="7DC1F894" w14:textId="77777777" w:rsidR="00BD0D2A" w:rsidRDefault="00BD0D2A" w:rsidP="000B0E1B">
            <w:pPr>
              <w:rPr>
                <w:noProof/>
              </w:rPr>
            </w:pPr>
          </w:p>
        </w:tc>
      </w:tr>
      <w:tr w:rsidR="00BD0D2A" w14:paraId="0C91E6BE" w14:textId="77777777" w:rsidTr="00BD0D2A">
        <w:tc>
          <w:tcPr>
            <w:tcW w:w="675" w:type="dxa"/>
          </w:tcPr>
          <w:p w14:paraId="57E2D65B" w14:textId="0428285A" w:rsidR="00BD0D2A" w:rsidRDefault="00F7432E" w:rsidP="000B0E1B">
            <w:r>
              <w:lastRenderedPageBreak/>
              <w:t>11.0</w:t>
            </w:r>
          </w:p>
        </w:tc>
        <w:tc>
          <w:tcPr>
            <w:tcW w:w="1843" w:type="dxa"/>
          </w:tcPr>
          <w:p w14:paraId="34464277" w14:textId="645ED3FE" w:rsidR="00BD0D2A" w:rsidRDefault="00F7432E" w:rsidP="000B0E1B">
            <w:r>
              <w:t>Guest tr</w:t>
            </w:r>
            <w:r w:rsidR="00DD60BD">
              <w:t xml:space="preserve">ies to book a class without </w:t>
            </w:r>
            <w:r w:rsidR="00CB161C">
              <w:t>entering</w:t>
            </w:r>
            <w:r w:rsidR="00DD60BD">
              <w:t xml:space="preserve"> details </w:t>
            </w:r>
            <w:r w:rsidR="00CB161C">
              <w:t xml:space="preserve">and wrong format of email </w:t>
            </w:r>
          </w:p>
        </w:tc>
        <w:tc>
          <w:tcPr>
            <w:tcW w:w="1758" w:type="dxa"/>
          </w:tcPr>
          <w:p w14:paraId="0670AE2B" w14:textId="15DE3CF3" w:rsidR="00BD0D2A" w:rsidRDefault="00CB161C" w:rsidP="000B0E1B">
            <w:r>
              <w:t xml:space="preserve">Error messages appear </w:t>
            </w:r>
          </w:p>
        </w:tc>
        <w:tc>
          <w:tcPr>
            <w:tcW w:w="636" w:type="dxa"/>
          </w:tcPr>
          <w:p w14:paraId="2BD6606B" w14:textId="46F60FD9" w:rsidR="00BD0D2A" w:rsidRDefault="00CB161C" w:rsidP="000B0E1B">
            <w:r>
              <w:t>OK</w:t>
            </w:r>
          </w:p>
        </w:tc>
        <w:tc>
          <w:tcPr>
            <w:tcW w:w="3944" w:type="dxa"/>
          </w:tcPr>
          <w:p w14:paraId="5A3DB692" w14:textId="708573C4" w:rsidR="00BD0D2A" w:rsidRDefault="00D03ED6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C75656" wp14:editId="7C94B8E0">
                  <wp:extent cx="2367280" cy="1517650"/>
                  <wp:effectExtent l="0" t="0" r="0" b="6350"/>
                  <wp:docPr id="12929190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4704F7" wp14:editId="48855650">
                  <wp:extent cx="2367280" cy="1485265"/>
                  <wp:effectExtent l="0" t="0" r="0" b="635"/>
                  <wp:docPr id="3102823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116B6165" w14:textId="77777777" w:rsidTr="00BD0D2A">
        <w:tc>
          <w:tcPr>
            <w:tcW w:w="675" w:type="dxa"/>
          </w:tcPr>
          <w:p w14:paraId="512BE2CB" w14:textId="42DA3CF8" w:rsidR="00BD0D2A" w:rsidRDefault="00E973AD" w:rsidP="000B0E1B">
            <w:r>
              <w:t>11.1</w:t>
            </w:r>
          </w:p>
        </w:tc>
        <w:tc>
          <w:tcPr>
            <w:tcW w:w="1843" w:type="dxa"/>
          </w:tcPr>
          <w:p w14:paraId="1BA8692E" w14:textId="3F1DECCF" w:rsidR="00BD0D2A" w:rsidRDefault="00C62114" w:rsidP="000B0E1B">
            <w:r>
              <w:t>Guest tries to book a workshop without entering details and wrong format of email</w:t>
            </w:r>
          </w:p>
        </w:tc>
        <w:tc>
          <w:tcPr>
            <w:tcW w:w="1758" w:type="dxa"/>
          </w:tcPr>
          <w:p w14:paraId="26D7BE9D" w14:textId="7F526FD1" w:rsidR="00BD0D2A" w:rsidRDefault="00E74630" w:rsidP="000B0E1B">
            <w:r>
              <w:t xml:space="preserve">Error </w:t>
            </w:r>
            <w:proofErr w:type="gramStart"/>
            <w:r>
              <w:t>message</w:t>
            </w:r>
            <w:proofErr w:type="gramEnd"/>
            <w:r>
              <w:t xml:space="preserve"> appear </w:t>
            </w:r>
          </w:p>
        </w:tc>
        <w:tc>
          <w:tcPr>
            <w:tcW w:w="636" w:type="dxa"/>
          </w:tcPr>
          <w:p w14:paraId="3DB849A7" w14:textId="33BE8C41" w:rsidR="00BD0D2A" w:rsidRDefault="00E74630" w:rsidP="000B0E1B">
            <w:r>
              <w:t>OK</w:t>
            </w:r>
          </w:p>
        </w:tc>
        <w:tc>
          <w:tcPr>
            <w:tcW w:w="3944" w:type="dxa"/>
          </w:tcPr>
          <w:p w14:paraId="61EE637B" w14:textId="289C0267" w:rsidR="00BD0D2A" w:rsidRDefault="007F6194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52273" wp14:editId="5C2D46C9">
                  <wp:extent cx="2367280" cy="1219200"/>
                  <wp:effectExtent l="0" t="0" r="0" b="0"/>
                  <wp:docPr id="14154760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34F234" wp14:editId="1C428987">
                  <wp:extent cx="2367280" cy="1264285"/>
                  <wp:effectExtent l="0" t="0" r="0" b="0"/>
                  <wp:docPr id="6067437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26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F9CE5A" wp14:editId="7F5205BB">
                  <wp:extent cx="2367280" cy="1517650"/>
                  <wp:effectExtent l="0" t="0" r="0" b="6350"/>
                  <wp:docPr id="114856421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4BD309F" wp14:editId="2A62BA90">
                  <wp:extent cx="2360295" cy="1329690"/>
                  <wp:effectExtent l="0" t="0" r="1905" b="3810"/>
                  <wp:docPr id="180000366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95" cy="13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0F952A43" w14:textId="77777777" w:rsidTr="00BD0D2A">
        <w:tc>
          <w:tcPr>
            <w:tcW w:w="675" w:type="dxa"/>
          </w:tcPr>
          <w:p w14:paraId="1C2D4218" w14:textId="13CA0427" w:rsidR="00BD0D2A" w:rsidRDefault="00EB79BA" w:rsidP="000B0E1B">
            <w:r>
              <w:lastRenderedPageBreak/>
              <w:t>11.2</w:t>
            </w:r>
          </w:p>
        </w:tc>
        <w:tc>
          <w:tcPr>
            <w:tcW w:w="1843" w:type="dxa"/>
          </w:tcPr>
          <w:p w14:paraId="0F4D5868" w14:textId="14904152" w:rsidR="00BD0D2A" w:rsidRDefault="00EB79BA" w:rsidP="000B0E1B">
            <w:r>
              <w:t xml:space="preserve">Admin </w:t>
            </w:r>
            <w:r w:rsidR="00321656">
              <w:t>uses</w:t>
            </w:r>
            <w:r>
              <w:t xml:space="preserve"> </w:t>
            </w:r>
            <w:r w:rsidR="00321656">
              <w:t>weak password</w:t>
            </w:r>
          </w:p>
        </w:tc>
        <w:tc>
          <w:tcPr>
            <w:tcW w:w="1758" w:type="dxa"/>
          </w:tcPr>
          <w:p w14:paraId="25453E69" w14:textId="7CB23D6F" w:rsidR="00BD0D2A" w:rsidRDefault="00321656" w:rsidP="000B0E1B">
            <w:r>
              <w:t xml:space="preserve">Security message appears  </w:t>
            </w:r>
          </w:p>
        </w:tc>
        <w:tc>
          <w:tcPr>
            <w:tcW w:w="636" w:type="dxa"/>
          </w:tcPr>
          <w:p w14:paraId="6C78178F" w14:textId="1C29B7C1" w:rsidR="00BD0D2A" w:rsidRDefault="00321656" w:rsidP="000B0E1B">
            <w:r>
              <w:t>OK</w:t>
            </w:r>
          </w:p>
        </w:tc>
        <w:tc>
          <w:tcPr>
            <w:tcW w:w="3944" w:type="dxa"/>
          </w:tcPr>
          <w:p w14:paraId="562CCBD9" w14:textId="09292A2B" w:rsidR="00BD0D2A" w:rsidRDefault="00321656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6FFECC" wp14:editId="51501B03">
                  <wp:extent cx="2360295" cy="1031240"/>
                  <wp:effectExtent l="0" t="0" r="1905" b="0"/>
                  <wp:docPr id="3856789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95" cy="103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1A607E84" w14:textId="77777777" w:rsidTr="00BD0D2A">
        <w:tc>
          <w:tcPr>
            <w:tcW w:w="675" w:type="dxa"/>
          </w:tcPr>
          <w:p w14:paraId="1978C7FE" w14:textId="5540B61C" w:rsidR="00BD0D2A" w:rsidRDefault="00321656" w:rsidP="000B0E1B">
            <w:r>
              <w:t>11.3</w:t>
            </w:r>
          </w:p>
        </w:tc>
        <w:tc>
          <w:tcPr>
            <w:tcW w:w="1843" w:type="dxa"/>
          </w:tcPr>
          <w:p w14:paraId="499D2B99" w14:textId="7B6D3C07" w:rsidR="00BD0D2A" w:rsidRDefault="00321656" w:rsidP="000B0E1B">
            <w:r>
              <w:t xml:space="preserve">Admin/Organiser </w:t>
            </w:r>
            <w:r w:rsidR="00936E39">
              <w:t>wants</w:t>
            </w:r>
            <w:r w:rsidR="00B20BA7">
              <w:t xml:space="preserve"> to add new </w:t>
            </w:r>
            <w:r w:rsidR="00936E39">
              <w:t>users</w:t>
            </w:r>
            <w:r w:rsidR="00B20BA7">
              <w:t xml:space="preserve"> without entering some information and weak password </w:t>
            </w:r>
          </w:p>
        </w:tc>
        <w:tc>
          <w:tcPr>
            <w:tcW w:w="1758" w:type="dxa"/>
          </w:tcPr>
          <w:p w14:paraId="2D9E5BA2" w14:textId="699B2173" w:rsidR="00BD0D2A" w:rsidRDefault="00936E39" w:rsidP="000B0E1B">
            <w:r>
              <w:t>Error messages appear</w:t>
            </w:r>
          </w:p>
        </w:tc>
        <w:tc>
          <w:tcPr>
            <w:tcW w:w="636" w:type="dxa"/>
          </w:tcPr>
          <w:p w14:paraId="2F2E2188" w14:textId="21362FA6" w:rsidR="00BD0D2A" w:rsidRDefault="00936E39" w:rsidP="000B0E1B">
            <w:r>
              <w:t>OK</w:t>
            </w:r>
          </w:p>
        </w:tc>
        <w:tc>
          <w:tcPr>
            <w:tcW w:w="3944" w:type="dxa"/>
          </w:tcPr>
          <w:p w14:paraId="17C9236B" w14:textId="31314565" w:rsidR="00BD0D2A" w:rsidRDefault="00936E39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8D21D3" wp14:editId="41D4606F">
                  <wp:extent cx="2367280" cy="1925955"/>
                  <wp:effectExtent l="0" t="0" r="0" b="0"/>
                  <wp:docPr id="208262982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192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7B7082" wp14:editId="30DF0AF6">
                  <wp:extent cx="2367280" cy="629285"/>
                  <wp:effectExtent l="0" t="0" r="0" b="0"/>
                  <wp:docPr id="187912727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80" cy="62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B5F4C6" wp14:editId="4A400E5B">
                  <wp:extent cx="2360295" cy="2211705"/>
                  <wp:effectExtent l="0" t="0" r="1905" b="0"/>
                  <wp:docPr id="83598017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95" cy="221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D2A" w14:paraId="2B697DE2" w14:textId="77777777" w:rsidTr="00BD0D2A">
        <w:tc>
          <w:tcPr>
            <w:tcW w:w="675" w:type="dxa"/>
          </w:tcPr>
          <w:p w14:paraId="57B86F62" w14:textId="39232C44" w:rsidR="00BD0D2A" w:rsidRDefault="00D33E46" w:rsidP="000B0E1B">
            <w:r>
              <w:lastRenderedPageBreak/>
              <w:t>11.4</w:t>
            </w:r>
          </w:p>
        </w:tc>
        <w:tc>
          <w:tcPr>
            <w:tcW w:w="1843" w:type="dxa"/>
          </w:tcPr>
          <w:p w14:paraId="5995EE7F" w14:textId="1C2E71A7" w:rsidR="00BD0D2A" w:rsidRDefault="00567CEB" w:rsidP="000B0E1B">
            <w:r>
              <w:t xml:space="preserve">Missing </w:t>
            </w:r>
            <w:r w:rsidR="00691E5B">
              <w:t xml:space="preserve">information </w:t>
            </w:r>
          </w:p>
        </w:tc>
        <w:tc>
          <w:tcPr>
            <w:tcW w:w="1758" w:type="dxa"/>
          </w:tcPr>
          <w:p w14:paraId="67EB6D8E" w14:textId="058B13AA" w:rsidR="00BD0D2A" w:rsidRDefault="00691E5B" w:rsidP="000B0E1B">
            <w:r>
              <w:t xml:space="preserve">Error </w:t>
            </w:r>
            <w:r w:rsidR="00D33E46">
              <w:t>messages</w:t>
            </w:r>
            <w:r>
              <w:t xml:space="preserve"> appear</w:t>
            </w:r>
          </w:p>
        </w:tc>
        <w:tc>
          <w:tcPr>
            <w:tcW w:w="636" w:type="dxa"/>
          </w:tcPr>
          <w:p w14:paraId="4DD6BE3F" w14:textId="1E5227C0" w:rsidR="00BD0D2A" w:rsidRDefault="00691E5B" w:rsidP="000B0E1B">
            <w:r>
              <w:t>OK</w:t>
            </w:r>
          </w:p>
        </w:tc>
        <w:tc>
          <w:tcPr>
            <w:tcW w:w="3944" w:type="dxa"/>
          </w:tcPr>
          <w:p w14:paraId="424D52AD" w14:textId="325EF49A" w:rsidR="00BD0D2A" w:rsidRDefault="00691E5B" w:rsidP="000B0E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DA838B" wp14:editId="32AB2D03">
                  <wp:extent cx="2607792" cy="1401828"/>
                  <wp:effectExtent l="0" t="0" r="2540" b="8255"/>
                  <wp:docPr id="2094843376" name="Picture 19" descr="Edit Workshop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843376" name="Picture 2094843376" descr="Edit Workshop - Google Chrom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193" cy="140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EC532" w14:textId="77777777" w:rsidR="00D33E46" w:rsidRDefault="00D33E46" w:rsidP="000B0E1B"/>
    <w:p w14:paraId="7D4CE9D2" w14:textId="77777777" w:rsidR="00D33E46" w:rsidRDefault="00D33E46" w:rsidP="000B0E1B"/>
    <w:p w14:paraId="326330C9" w14:textId="524006AD" w:rsidR="006046EB" w:rsidRPr="00D33E46" w:rsidRDefault="00ED328C" w:rsidP="000B0E1B">
      <w:pPr>
        <w:rPr>
          <w:b/>
          <w:bCs/>
        </w:rPr>
      </w:pPr>
      <w:r w:rsidRPr="00D33E46">
        <w:rPr>
          <w:b/>
          <w:bCs/>
        </w:rPr>
        <w:t>Summary test results</w:t>
      </w:r>
    </w:p>
    <w:p w14:paraId="225350CF" w14:textId="4C8F2580" w:rsidR="006046EB" w:rsidRDefault="00ED328C" w:rsidP="000B0E1B">
      <w:r>
        <w:t>All essential functions (navigation, login, booking, role-based access, data validation) were tested and worked as expected.</w:t>
      </w:r>
      <w:r>
        <w:br/>
        <w:t>Security features (password length</w:t>
      </w:r>
      <w:r w:rsidR="00BD0D2A">
        <w:t xml:space="preserve"> etc.</w:t>
      </w:r>
      <w:r>
        <w:t>) were confirmed.</w:t>
      </w:r>
      <w:r>
        <w:br/>
        <w:t>Mobile responsiveness and navigation bar hamburger menu were also confirmed working.</w:t>
      </w:r>
      <w:r>
        <w:br/>
        <w:t>No critical errors observed in deployed version.</w:t>
      </w:r>
    </w:p>
    <w:sectPr w:rsidR="006046EB" w:rsidSect="00BD0D2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B827126"/>
    <w:multiLevelType w:val="hybridMultilevel"/>
    <w:tmpl w:val="2CC848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6567195">
    <w:abstractNumId w:val="8"/>
  </w:num>
  <w:num w:numId="2" w16cid:durableId="121578801">
    <w:abstractNumId w:val="6"/>
  </w:num>
  <w:num w:numId="3" w16cid:durableId="1991867064">
    <w:abstractNumId w:val="5"/>
  </w:num>
  <w:num w:numId="4" w16cid:durableId="457573781">
    <w:abstractNumId w:val="4"/>
  </w:num>
  <w:num w:numId="5" w16cid:durableId="980353167">
    <w:abstractNumId w:val="7"/>
  </w:num>
  <w:num w:numId="6" w16cid:durableId="1599412916">
    <w:abstractNumId w:val="3"/>
  </w:num>
  <w:num w:numId="7" w16cid:durableId="1593852104">
    <w:abstractNumId w:val="2"/>
  </w:num>
  <w:num w:numId="8" w16cid:durableId="12921450">
    <w:abstractNumId w:val="1"/>
  </w:num>
  <w:num w:numId="9" w16cid:durableId="1626812178">
    <w:abstractNumId w:val="0"/>
  </w:num>
  <w:num w:numId="10" w16cid:durableId="18980293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nna Grygas">
    <w15:presenceInfo w15:providerId="Windows Live" w15:userId="9c8bec7dc45736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5940"/>
    <w:rsid w:val="0006063C"/>
    <w:rsid w:val="00071F48"/>
    <w:rsid w:val="000722BF"/>
    <w:rsid w:val="00091DED"/>
    <w:rsid w:val="000A529E"/>
    <w:rsid w:val="000B0E1B"/>
    <w:rsid w:val="000E4028"/>
    <w:rsid w:val="000F28F2"/>
    <w:rsid w:val="000F5449"/>
    <w:rsid w:val="00101B9B"/>
    <w:rsid w:val="00102168"/>
    <w:rsid w:val="00113D51"/>
    <w:rsid w:val="00122C9A"/>
    <w:rsid w:val="00136B09"/>
    <w:rsid w:val="00145618"/>
    <w:rsid w:val="0015074B"/>
    <w:rsid w:val="00154BA9"/>
    <w:rsid w:val="001606A0"/>
    <w:rsid w:val="00173300"/>
    <w:rsid w:val="00193989"/>
    <w:rsid w:val="001A136B"/>
    <w:rsid w:val="001C72E7"/>
    <w:rsid w:val="001F1668"/>
    <w:rsid w:val="002347E4"/>
    <w:rsid w:val="00270434"/>
    <w:rsid w:val="002812A3"/>
    <w:rsid w:val="00284D2E"/>
    <w:rsid w:val="002951BF"/>
    <w:rsid w:val="0029639D"/>
    <w:rsid w:val="002B0A76"/>
    <w:rsid w:val="002E4179"/>
    <w:rsid w:val="002F37FA"/>
    <w:rsid w:val="002F79EC"/>
    <w:rsid w:val="00321656"/>
    <w:rsid w:val="00326F90"/>
    <w:rsid w:val="0033472A"/>
    <w:rsid w:val="00335F47"/>
    <w:rsid w:val="003835B1"/>
    <w:rsid w:val="003838C3"/>
    <w:rsid w:val="0038715B"/>
    <w:rsid w:val="003B1677"/>
    <w:rsid w:val="003C4443"/>
    <w:rsid w:val="003C76BB"/>
    <w:rsid w:val="003D0F66"/>
    <w:rsid w:val="003F309E"/>
    <w:rsid w:val="003F34F4"/>
    <w:rsid w:val="004018AB"/>
    <w:rsid w:val="004113F1"/>
    <w:rsid w:val="00414045"/>
    <w:rsid w:val="00422EB1"/>
    <w:rsid w:val="0043281B"/>
    <w:rsid w:val="004513B5"/>
    <w:rsid w:val="00472ECE"/>
    <w:rsid w:val="00487F18"/>
    <w:rsid w:val="004A1BC9"/>
    <w:rsid w:val="00505FEE"/>
    <w:rsid w:val="005219F1"/>
    <w:rsid w:val="00530360"/>
    <w:rsid w:val="00532409"/>
    <w:rsid w:val="005330C7"/>
    <w:rsid w:val="00547995"/>
    <w:rsid w:val="0056039E"/>
    <w:rsid w:val="00567CEB"/>
    <w:rsid w:val="005C5E4C"/>
    <w:rsid w:val="005C74C8"/>
    <w:rsid w:val="005D3770"/>
    <w:rsid w:val="005D37B9"/>
    <w:rsid w:val="005D3EAE"/>
    <w:rsid w:val="005E15E1"/>
    <w:rsid w:val="005E3522"/>
    <w:rsid w:val="006046EB"/>
    <w:rsid w:val="00641F0B"/>
    <w:rsid w:val="0065172A"/>
    <w:rsid w:val="006746F8"/>
    <w:rsid w:val="00691E5B"/>
    <w:rsid w:val="006E1219"/>
    <w:rsid w:val="00705A2F"/>
    <w:rsid w:val="00736080"/>
    <w:rsid w:val="0074759D"/>
    <w:rsid w:val="00763265"/>
    <w:rsid w:val="00786636"/>
    <w:rsid w:val="007C54F4"/>
    <w:rsid w:val="007D0869"/>
    <w:rsid w:val="007D3B0A"/>
    <w:rsid w:val="007F6194"/>
    <w:rsid w:val="0080476D"/>
    <w:rsid w:val="0084195A"/>
    <w:rsid w:val="00874770"/>
    <w:rsid w:val="008765F8"/>
    <w:rsid w:val="008774A9"/>
    <w:rsid w:val="008832C0"/>
    <w:rsid w:val="008C2918"/>
    <w:rsid w:val="008D48D0"/>
    <w:rsid w:val="00901DB4"/>
    <w:rsid w:val="0091052F"/>
    <w:rsid w:val="00920A6F"/>
    <w:rsid w:val="00936E39"/>
    <w:rsid w:val="00941FCD"/>
    <w:rsid w:val="00946138"/>
    <w:rsid w:val="009462A3"/>
    <w:rsid w:val="009631D0"/>
    <w:rsid w:val="0097050F"/>
    <w:rsid w:val="009A1742"/>
    <w:rsid w:val="009E718F"/>
    <w:rsid w:val="00A0220B"/>
    <w:rsid w:val="00A56769"/>
    <w:rsid w:val="00A840CD"/>
    <w:rsid w:val="00AA1D8D"/>
    <w:rsid w:val="00AF41A1"/>
    <w:rsid w:val="00B07FE5"/>
    <w:rsid w:val="00B11F62"/>
    <w:rsid w:val="00B20BA7"/>
    <w:rsid w:val="00B31D04"/>
    <w:rsid w:val="00B45095"/>
    <w:rsid w:val="00B47730"/>
    <w:rsid w:val="00B519F1"/>
    <w:rsid w:val="00B608FD"/>
    <w:rsid w:val="00B7008C"/>
    <w:rsid w:val="00B73343"/>
    <w:rsid w:val="00B767E1"/>
    <w:rsid w:val="00B92EB9"/>
    <w:rsid w:val="00BD0D2A"/>
    <w:rsid w:val="00C005C5"/>
    <w:rsid w:val="00C20371"/>
    <w:rsid w:val="00C238B5"/>
    <w:rsid w:val="00C25E67"/>
    <w:rsid w:val="00C356CE"/>
    <w:rsid w:val="00C5175E"/>
    <w:rsid w:val="00C57667"/>
    <w:rsid w:val="00C62114"/>
    <w:rsid w:val="00C81CB7"/>
    <w:rsid w:val="00CB0664"/>
    <w:rsid w:val="00CB161C"/>
    <w:rsid w:val="00CD6664"/>
    <w:rsid w:val="00CF783C"/>
    <w:rsid w:val="00D03ED6"/>
    <w:rsid w:val="00D33E46"/>
    <w:rsid w:val="00D51D6B"/>
    <w:rsid w:val="00D55ACE"/>
    <w:rsid w:val="00D915E3"/>
    <w:rsid w:val="00DA42A7"/>
    <w:rsid w:val="00DC5EEB"/>
    <w:rsid w:val="00DD205C"/>
    <w:rsid w:val="00DD60BD"/>
    <w:rsid w:val="00DF1F26"/>
    <w:rsid w:val="00E03E1C"/>
    <w:rsid w:val="00E131E1"/>
    <w:rsid w:val="00E3194F"/>
    <w:rsid w:val="00E4122E"/>
    <w:rsid w:val="00E520A1"/>
    <w:rsid w:val="00E6048E"/>
    <w:rsid w:val="00E639DE"/>
    <w:rsid w:val="00E74630"/>
    <w:rsid w:val="00E83D42"/>
    <w:rsid w:val="00E83FCC"/>
    <w:rsid w:val="00E86C82"/>
    <w:rsid w:val="00E973AD"/>
    <w:rsid w:val="00EA1F2B"/>
    <w:rsid w:val="00EB2484"/>
    <w:rsid w:val="00EB79BA"/>
    <w:rsid w:val="00EC32D9"/>
    <w:rsid w:val="00ED328C"/>
    <w:rsid w:val="00F115BB"/>
    <w:rsid w:val="00F32394"/>
    <w:rsid w:val="00F439A2"/>
    <w:rsid w:val="00F6700D"/>
    <w:rsid w:val="00F7432E"/>
    <w:rsid w:val="00F7515D"/>
    <w:rsid w:val="00F87588"/>
    <w:rsid w:val="00F945BD"/>
    <w:rsid w:val="00FC4ECD"/>
    <w:rsid w:val="00FC693F"/>
    <w:rsid w:val="00FD0EEB"/>
    <w:rsid w:val="00FD3090"/>
    <w:rsid w:val="00FE5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5D96CF"/>
  <w14:defaultImageDpi w14:val="300"/>
  <w15:docId w15:val="{60FF430D-D780-4612-BAE3-98C1DED6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4195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9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21" Type="http://schemas.openxmlformats.org/officeDocument/2006/relationships/image" Target="media/image16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63" Type="http://schemas.openxmlformats.org/officeDocument/2006/relationships/image" Target="media/image58.tmp"/><Relationship Id="rId68" Type="http://schemas.openxmlformats.org/officeDocument/2006/relationships/hyperlink" Target="http://localhost:3000/login" TargetMode="External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tmp"/><Relationship Id="rId11" Type="http://schemas.openxmlformats.org/officeDocument/2006/relationships/image" Target="media/image6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3" Type="http://schemas.openxmlformats.org/officeDocument/2006/relationships/image" Target="media/image48.tmp"/><Relationship Id="rId58" Type="http://schemas.openxmlformats.org/officeDocument/2006/relationships/image" Target="media/image53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microsoft.com/office/2011/relationships/people" Target="people.xml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3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72" Type="http://schemas.openxmlformats.org/officeDocument/2006/relationships/image" Target="media/image66.tmp"/><Relationship Id="rId80" Type="http://schemas.openxmlformats.org/officeDocument/2006/relationships/image" Target="media/image74.tmp"/><Relationship Id="rId85" Type="http://schemas.openxmlformats.org/officeDocument/2006/relationships/image" Target="media/image79.png"/><Relationship Id="rId93" Type="http://schemas.openxmlformats.org/officeDocument/2006/relationships/image" Target="media/image87.tmp"/><Relationship Id="rId3" Type="http://schemas.openxmlformats.org/officeDocument/2006/relationships/styles" Target="style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4.png"/><Relationship Id="rId67" Type="http://schemas.openxmlformats.org/officeDocument/2006/relationships/image" Target="media/image62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7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83" Type="http://schemas.openxmlformats.org/officeDocument/2006/relationships/image" Target="media/image77.tmp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4.tmp"/><Relationship Id="rId34" Type="http://schemas.openxmlformats.org/officeDocument/2006/relationships/image" Target="media/image29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0.tmp"/><Relationship Id="rId7" Type="http://schemas.openxmlformats.org/officeDocument/2006/relationships/image" Target="media/image2.tmp"/><Relationship Id="rId71" Type="http://schemas.openxmlformats.org/officeDocument/2006/relationships/image" Target="media/image65.tmp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tmp"/><Relationship Id="rId24" Type="http://schemas.openxmlformats.org/officeDocument/2006/relationships/image" Target="media/image19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1.png"/><Relationship Id="rId61" Type="http://schemas.openxmlformats.org/officeDocument/2006/relationships/image" Target="media/image56.tmp"/><Relationship Id="rId82" Type="http://schemas.openxmlformats.org/officeDocument/2006/relationships/image" Target="media/image76.tmp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898</Words>
  <Characters>5119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6005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Anna Grygas</cp:lastModifiedBy>
  <cp:revision>20</cp:revision>
  <dcterms:created xsi:type="dcterms:W3CDTF">2025-03-31T21:07:00Z</dcterms:created>
  <dcterms:modified xsi:type="dcterms:W3CDTF">2025-04-01T11:27:00Z</dcterms:modified>
  <cp:category/>
</cp:coreProperties>
</file>